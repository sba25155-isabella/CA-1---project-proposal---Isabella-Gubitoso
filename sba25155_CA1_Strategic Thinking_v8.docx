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29.odttf" ContentType="application/vnd.openxmlformats-officedocument.obfuscatedFont"/>
  <Override PartName="/word/fonts/font28.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4.odttf" ContentType="application/vnd.openxmlformats-officedocument.obfuscatedFont"/>
  <Override PartName="/word/fonts/font10.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fonts/font15.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20.odttf" ContentType="application/vnd.openxmlformats-officedocument.obfuscatedFont"/>
  <Override PartName="/word/fonts/font3.odttf" ContentType="application/vnd.openxmlformats-officedocument.obfuscatedFont"/>
  <Override PartName="/word/fonts/font19.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4" name="Rectangle 300658735"/>
                          <wps:cNvSpPr/>
                          <wps:spPr>
                            <a:xfrm>
                              <a:off x="0" y="10144080"/>
                              <a:ext cx="228600" cy="25920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2;width:359;height:407;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8">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b/>
          <w:color w:val="156082"/>
          <w:sz w:val="36"/>
          <w:szCs w:val="36"/>
        </w:rPr>
      </w:pPr>
      <w:r>
        <w:rPr>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i/>
                <w:i/>
                <w:color w:val="156082"/>
                <w:sz w:val="32"/>
                <w:szCs w:val="32"/>
              </w:rPr>
            </w:pPr>
            <w:r>
              <w:rPr>
                <w:i/>
                <w:color w:val="156082"/>
                <w:sz w:val="32"/>
                <w:szCs w:val="32"/>
              </w:rPr>
              <w:t>Student Full Name</w:t>
            </w:r>
          </w:p>
        </w:tc>
        <w:tc>
          <w:tcPr>
            <w:tcW w:w="5758" w:type="dxa"/>
            <w:tcBorders/>
          </w:tcPr>
          <w:p>
            <w:pPr>
              <w:pStyle w:val="Normal"/>
              <w:spacing w:lineRule="auto" w:line="480" w:before="0" w:after="160"/>
              <w:rPr>
                <w:color w:val="000000"/>
                <w:sz w:val="32"/>
                <w:szCs w:val="32"/>
              </w:rPr>
            </w:pPr>
            <w:ins w:id="0" w:author="Unknown Author" w:date="2025-11-02T12:30:38Z">
              <w:r>
                <w:rPr>
                  <w:color w:val="000000"/>
                  <w:sz w:val="32"/>
                  <w:szCs w:val="32"/>
                </w:rPr>
                <w:t>Isabella Gubitoso</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Student Number</w:t>
            </w:r>
          </w:p>
        </w:tc>
        <w:tc>
          <w:tcPr>
            <w:tcW w:w="5758" w:type="dxa"/>
            <w:tcBorders/>
          </w:tcPr>
          <w:p>
            <w:pPr>
              <w:pStyle w:val="Normal"/>
              <w:spacing w:lineRule="auto" w:line="480" w:before="0" w:after="160"/>
              <w:rPr>
                <w:color w:val="000000"/>
                <w:sz w:val="32"/>
                <w:szCs w:val="32"/>
              </w:rPr>
            </w:pPr>
            <w:ins w:id="1" w:author="Unknown Author" w:date="2025-11-02T12:30:42Z">
              <w:r>
                <w:rPr>
                  <w:color w:val="000000"/>
                  <w:sz w:val="32"/>
                  <w:szCs w:val="32"/>
                </w:rPr>
                <w:t>sba25155</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Module Title</w:t>
            </w:r>
          </w:p>
        </w:tc>
        <w:tc>
          <w:tcPr>
            <w:tcW w:w="5758" w:type="dxa"/>
            <w:tcBorders/>
          </w:tcPr>
          <w:p>
            <w:pPr>
              <w:pStyle w:val="Normal"/>
              <w:spacing w:lineRule="auto" w:line="480" w:before="0" w:after="160"/>
              <w:rPr>
                <w:color w:val="000000"/>
                <w:sz w:val="32"/>
                <w:szCs w:val="32"/>
              </w:rPr>
            </w:pPr>
            <w:ins w:id="2" w:author="Unknown Author" w:date="2025-11-02T12:31:13Z">
              <w:r>
                <w:rPr>
                  <w:color w:val="000000"/>
                  <w:sz w:val="32"/>
                  <w:szCs w:val="32"/>
                </w:rPr>
                <w:t>Strategic Thinking</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Title</w:t>
            </w:r>
          </w:p>
        </w:tc>
        <w:tc>
          <w:tcPr>
            <w:tcW w:w="5758" w:type="dxa"/>
            <w:tcBorders/>
          </w:tcPr>
          <w:p>
            <w:pPr>
              <w:pStyle w:val="Normal"/>
              <w:spacing w:lineRule="auto" w:line="240" w:before="0" w:after="160"/>
              <w:rPr>
                <w:color w:val="000000"/>
                <w:sz w:val="32"/>
                <w:szCs w:val="32"/>
              </w:rPr>
            </w:pPr>
            <w:ins w:id="3" w:author="Unknown Author" w:date="2025-11-02T12:31:31Z">
              <w:r>
                <w:rPr>
                  <w:color w:val="000000"/>
                  <w:sz w:val="32"/>
                  <w:szCs w:val="32"/>
                </w:rPr>
                <w:t>Predicting Purchasing Intention and conversion optimization in e-commerce</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Lecturer/Supervisor</w:t>
            </w:r>
          </w:p>
        </w:tc>
        <w:tc>
          <w:tcPr>
            <w:tcW w:w="5758" w:type="dxa"/>
            <w:tcBorders/>
          </w:tcPr>
          <w:p>
            <w:pPr>
              <w:pStyle w:val="Normal"/>
              <w:spacing w:lineRule="auto" w:line="480" w:before="0" w:after="160"/>
              <w:rPr>
                <w:color w:val="000000"/>
                <w:sz w:val="32"/>
                <w:szCs w:val="32"/>
              </w:rPr>
            </w:pPr>
            <w:ins w:id="4" w:author="Unknown Author" w:date="2025-11-02T12:31:34Z">
              <w:r>
                <w:rPr>
                  <w:color w:val="000000"/>
                  <w:sz w:val="32"/>
                  <w:szCs w:val="32"/>
                </w:rPr>
                <w:t>Taufique Ahmed</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Assessment Due Date</w:t>
            </w:r>
          </w:p>
        </w:tc>
        <w:tc>
          <w:tcPr>
            <w:tcW w:w="5758" w:type="dxa"/>
            <w:tcBorders/>
          </w:tcPr>
          <w:p>
            <w:pPr>
              <w:pStyle w:val="Normal"/>
              <w:spacing w:lineRule="auto" w:line="480" w:before="0" w:after="160"/>
              <w:rPr>
                <w:color w:val="000000"/>
                <w:sz w:val="32"/>
                <w:szCs w:val="32"/>
              </w:rPr>
            </w:pPr>
            <w:ins w:id="5" w:author="Unknown Author" w:date="2025-11-02T12:31:42Z">
              <w:r>
                <w:rPr>
                  <w:color w:val="000000"/>
                  <w:sz w:val="32"/>
                  <w:szCs w:val="32"/>
                </w:rPr>
                <w:t>7</w:t>
              </w:r>
            </w:ins>
            <w:ins w:id="6" w:author="Unknown Author" w:date="2025-11-02T12:31:42Z">
              <w:r>
                <w:rPr>
                  <w:color w:val="000000"/>
                  <w:sz w:val="32"/>
                  <w:szCs w:val="32"/>
                  <w:vertAlign w:val="superscript"/>
                </w:rPr>
                <w:t>th</w:t>
              </w:r>
            </w:ins>
            <w:ins w:id="7" w:author="Unknown Author" w:date="2025-11-02T12:31:42Z">
              <w:r>
                <w:rPr>
                  <w:color w:val="000000"/>
                  <w:sz w:val="32"/>
                  <w:szCs w:val="32"/>
                </w:rPr>
                <w:t xml:space="preserve"> November</w:t>
              </w:r>
            </w:ins>
          </w:p>
        </w:tc>
      </w:tr>
      <w:tr>
        <w:trPr/>
        <w:tc>
          <w:tcPr>
            <w:tcW w:w="3256" w:type="dxa"/>
            <w:tcBorders/>
          </w:tcPr>
          <w:p>
            <w:pPr>
              <w:pStyle w:val="Normal"/>
              <w:spacing w:lineRule="auto" w:line="480" w:before="0" w:after="160"/>
              <w:rPr>
                <w:i/>
                <w:i/>
                <w:color w:val="156082"/>
                <w:sz w:val="32"/>
                <w:szCs w:val="32"/>
              </w:rPr>
            </w:pPr>
            <w:r>
              <w:rPr>
                <w:i/>
                <w:color w:val="156082"/>
                <w:sz w:val="32"/>
                <w:szCs w:val="32"/>
              </w:rPr>
              <w:t>Date of Submission</w:t>
            </w:r>
          </w:p>
        </w:tc>
        <w:tc>
          <w:tcPr>
            <w:tcW w:w="5758" w:type="dxa"/>
            <w:tcBorders/>
          </w:tcPr>
          <w:p>
            <w:pPr>
              <w:pStyle w:val="Normal"/>
              <w:spacing w:lineRule="auto" w:line="480" w:before="0" w:after="160"/>
              <w:rPr>
                <w:color w:val="000000"/>
                <w:sz w:val="32"/>
                <w:szCs w:val="32"/>
              </w:rPr>
            </w:pPr>
            <w:r>
              <w:rPr>
                <w:color w:val="000000"/>
                <w:sz w:val="32"/>
                <w:szCs w:val="32"/>
              </w:rPr>
            </w:r>
          </w:p>
        </w:tc>
      </w:tr>
    </w:tbl>
    <w:p>
      <w:pPr>
        <w:pStyle w:val="Normal"/>
        <w:rPr>
          <w:b/>
          <w:color w:val="156082"/>
          <w:sz w:val="32"/>
          <w:szCs w:val="32"/>
        </w:rPr>
      </w:pPr>
      <w:r>
        <w:rPr>
          <w:b/>
          <w:color w:val="156082"/>
          <w:sz w:val="32"/>
          <w:szCs w:val="32"/>
        </w:rPr>
        <w:t>Use of AI Tools</w:t>
      </w:r>
    </w:p>
    <w:p>
      <w:pPr>
        <w:pStyle w:val="Normal"/>
        <w:rPr>
          <w:rFonts w:ascii="Quattrocento Sans" w:hAnsi="Quattrocento Sans" w:eastAsia="Quattrocento Sans" w:cs="Quattrocento Sans"/>
          <w:b/>
          <w:color w:val="FF0000"/>
          <w:highlight w:val="white"/>
        </w:rPr>
      </w:pPr>
      <w:r>
        <w:rPr>
          <w:rFonts w:eastAsia="Quattrocento Sans" w:cs="Quattrocento Sans" w:ascii="Quattrocento Sans" w:hAnsi="Quattrocento Sans"/>
          <w:b/>
          <w:color w:val="FF0000"/>
          <w:highlight w:val="white"/>
        </w:rPr>
        <w:t>Choose the statement that fits your work and delete the other.</w:t>
      </w:r>
    </w:p>
    <w:p>
      <w:pPr>
        <w:pStyle w:val="Normal"/>
        <w:rPr>
          <w:b/>
          <w:sz w:val="28"/>
          <w:szCs w:val="28"/>
        </w:rPr>
      </w:pPr>
      <w:r>
        <w:rPr>
          <w:sz w:val="28"/>
          <w:szCs w:val="28"/>
        </w:rPr>
        <w:t xml:space="preserve">I acknowledge the use of </w:t>
      </w:r>
      <w:r>
        <w:rPr>
          <w:b/>
          <w:sz w:val="28"/>
          <w:szCs w:val="28"/>
        </w:rPr>
        <w:t>[enter name of the AI tool you used]</w:t>
      </w:r>
      <w:r>
        <w:rPr>
          <w:sz w:val="28"/>
          <w:szCs w:val="28"/>
        </w:rPr>
        <w:t xml:space="preserve"> for the purpose of </w:t>
      </w:r>
      <w:r>
        <w:rPr>
          <w:b/>
          <w:sz w:val="28"/>
          <w:szCs w:val="28"/>
        </w:rPr>
        <w:t xml:space="preserve">[provide a brief explanation of how you used the tool]. </w:t>
      </w:r>
    </w:p>
    <w:p>
      <w:pPr>
        <w:pStyle w:val="Normal"/>
        <w:rPr/>
      </w:pPr>
      <w:r>
        <mc:AlternateContent>
          <mc:Choice Requires="wps">
            <w:drawing>
              <wp:anchor behindDoc="0" distT="14605" distB="14605" distL="15240" distR="13970" simplePos="0" locked="0" layoutInCell="0" allowOverlap="1" relativeHeight="6" wp14:anchorId="29541C15">
                <wp:simplePos x="0" y="0"/>
                <wp:positionH relativeFrom="margin">
                  <wp:align>center</wp:align>
                </wp:positionH>
                <wp:positionV relativeFrom="paragraph">
                  <wp:posOffset>492125</wp:posOffset>
                </wp:positionV>
                <wp:extent cx="5800725" cy="2876550"/>
                <wp:effectExtent l="15240" t="14605" r="13970" b="14605"/>
                <wp:wrapNone/>
                <wp:docPr id="6" name="Rectangle 1728545882"/>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4"/>
                              <w:rPr/>
                            </w:pPr>
                            <w:r>
                              <w:rPr>
                                <w:b/>
                                <w:color w:val="156082"/>
                                <w:sz w:val="32"/>
                              </w:rPr>
                              <w:t>Declaration</w:t>
                            </w:r>
                          </w:p>
                          <w:p>
                            <w:pPr>
                              <w:pStyle w:val="FrameContents"/>
                              <w:spacing w:lineRule="auto" w:line="254"/>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4"/>
                              <w:rPr/>
                            </w:pPr>
                            <w:r>
                              <w:rPr>
                                <w:color w:val="000000"/>
                                <w:sz w:val="28"/>
                              </w:rPr>
                              <w:t>I declare it to be my own work and that all material from third parties has been appropriately referenced.</w:t>
                            </w:r>
                          </w:p>
                          <w:p>
                            <w:pPr>
                              <w:pStyle w:val="FrameContents"/>
                              <w:spacing w:lineRule="auto" w:line="254"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728545882" path="m0,0l-2147483645,0l-2147483645,-2147483646l0,-2147483646xe" fillcolor="white" stroked="t" o:allowincell="f" style="position:absolute;margin-left:-2.75pt;margin-top:38.75pt;width:456.7pt;height:226.45pt;mso-wrap-style:square;v-text-anchor:top;mso-position-horizontal:center;mso-position-horizontal-relative:margin" wp14:anchorId="29541C15">
                <v:fill o:detectmouseclick="t" type="solid" color2="black"/>
                <v:stroke color="#156082" weight="28440" joinstyle="round" endcap="flat"/>
                <v:textbox>
                  <w:txbxContent>
                    <w:p>
                      <w:pPr>
                        <w:pStyle w:val="FrameContents"/>
                        <w:spacing w:lineRule="auto" w:line="254"/>
                        <w:rPr/>
                      </w:pPr>
                      <w:r>
                        <w:rPr>
                          <w:b/>
                          <w:color w:val="156082"/>
                          <w:sz w:val="32"/>
                        </w:rPr>
                        <w:t>Declaration</w:t>
                      </w:r>
                    </w:p>
                    <w:p>
                      <w:pPr>
                        <w:pStyle w:val="FrameContents"/>
                        <w:spacing w:lineRule="auto" w:line="254"/>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4"/>
                        <w:rPr/>
                      </w:pPr>
                      <w:r>
                        <w:rPr>
                          <w:color w:val="000000"/>
                          <w:sz w:val="28"/>
                        </w:rPr>
                        <w:t>I declare it to be my own work and that all material from third parties has been appropriately referenced.</w:t>
                      </w:r>
                    </w:p>
                    <w:p>
                      <w:pPr>
                        <w:pStyle w:val="FrameContents"/>
                        <w:spacing w:lineRule="auto" w:line="254" w:before="0" w:after="16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r>
        <w:rPr>
          <w:sz w:val="28"/>
          <w:szCs w:val="28"/>
        </w:rPr>
        <w:t>I have not used any AI tools or technologies in the preparation of this assessment.</w:t>
      </w:r>
    </w:p>
    <w:p>
      <w:pPr>
        <w:pStyle w:val="Normal"/>
        <w:rPr/>
      </w:pPr>
      <w:r>
        <w:rPr/>
      </w:r>
    </w:p>
    <w:p>
      <w:pPr>
        <w:pStyle w:val="Normal"/>
        <w:rPr/>
      </w:pPr>
      <w:r>
        <w:rPr/>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pPr>
      <w:r>
        <w:rPr/>
      </w:r>
    </w:p>
    <w:p>
      <w:pPr>
        <w:pStyle w:val="Normal"/>
        <w:keepNext w:val="true"/>
        <w:keepLines/>
        <w:spacing w:lineRule="auto" w:line="240" w:before="240" w:after="0"/>
        <w:rPr>
          <w:rFonts w:ascii="Play" w:hAnsi="Play" w:eastAsia="Play" w:cs="Play"/>
          <w:color w:val="0F4761"/>
          <w:sz w:val="32"/>
          <w:szCs w:val="32"/>
          <w:del w:id="9" w:author="Unknown Author" w:date="2025-11-02T12:32:10Z"/>
        </w:rPr>
      </w:pPr>
      <w:del w:id="8" w:author="Unknown Author" w:date="2025-11-02T12:32:10Z">
        <w:r>
          <w:rPr>
            <w:rFonts w:eastAsia="Aptos" w:cs="Aptos" w:ascii="Aptos" w:hAnsi="Aptos"/>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1" w:author="Unknown Author" w:date="2025-11-02T12:32:10Z"/>
        </w:rPr>
      </w:pPr>
      <w:del w:id="10" w:author="Unknown Author" w:date="2025-11-02T12:32:10Z">
        <w:r>
          <w:rPr>
            <w:rFonts w:eastAsia="Aptos" w:cs="Aptos" w:ascii="Aptos" w:hAnsi="Aptos"/>
            <w:color w:val="FF0000"/>
            <w:sz w:val="24"/>
            <w:szCs w:val="24"/>
          </w:rPr>
        </w:r>
      </w:del>
    </w:p>
    <w:p>
      <w:pPr>
        <w:pStyle w:val="Normal"/>
        <w:rPr>
          <w:rFonts w:ascii="Aptos" w:hAnsi="Aptos" w:eastAsia="Aptos" w:cs="Aptos"/>
          <w:b/>
          <w:color w:val="FF0000"/>
          <w:sz w:val="24"/>
          <w:szCs w:val="24"/>
          <w:del w:id="13" w:author="Unknown Author" w:date="2025-11-02T12:32:10Z"/>
        </w:rPr>
      </w:pPr>
      <w:del w:id="12" w:author="Unknown Author" w:date="2025-11-02T12:32:10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15" w:author="Unknown Author" w:date="2025-11-02T12:32:10Z"/>
        </w:rPr>
      </w:pPr>
      <w:del w:id="14"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17" w:author="Unknown Author" w:date="2025-11-02T12:32:10Z"/>
        </w:rPr>
      </w:pPr>
      <w:del w:id="16" w:author="Unknown Author" w:date="2025-11-02T12:32:10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19" w:author="Unknown Author" w:date="2025-11-02T12:32:10Z"/>
        </w:rPr>
      </w:pPr>
      <w:del w:id="18" w:author="Unknown Author" w:date="2025-11-02T12:32:10Z">
        <w:r>
          <w:rPr>
            <w:rFonts w:eastAsia="Aptos" w:cs="Aptos" w:ascii="Aptos" w:hAnsi="Aptos"/>
            <w:color w:val="FF0000"/>
            <w:sz w:val="24"/>
            <w:szCs w:val="24"/>
          </w:rPr>
        </w:r>
      </w:del>
    </w:p>
    <w:p>
      <w:pPr>
        <w:pStyle w:val="Normal"/>
        <w:rPr>
          <w:rFonts w:ascii="Aptos" w:hAnsi="Aptos" w:eastAsia="Aptos" w:cs="Aptos"/>
          <w:color w:val="FF0000"/>
          <w:sz w:val="24"/>
          <w:szCs w:val="24"/>
          <w:del w:id="21" w:author="Unknown Author" w:date="2025-11-02T12:32:10Z"/>
        </w:rPr>
      </w:pPr>
      <w:del w:id="20" w:author="Unknown Author" w:date="2025-11-02T12:32:10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23" w:author="Unknown Author" w:date="2025-11-02T12:32:10Z"/>
        </w:rPr>
      </w:pPr>
      <w:del w:id="22"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26" w:author="Unknown Author" w:date="2025-11-02T12:32:10Z"/>
        </w:rPr>
      </w:pPr>
      <w:del w:id="24" w:author="Unknown Author" w:date="2025-11-02T12:32:10Z">
        <w:r>
          <w:rPr>
            <w:rFonts w:eastAsia="Aptos" w:cs="Aptos" w:ascii="Aptos" w:hAnsi="Aptos"/>
            <w:b/>
            <w:color w:val="FF0000"/>
            <w:sz w:val="24"/>
            <w:szCs w:val="24"/>
          </w:rPr>
          <w:delText>If you utilized AI</w:delText>
        </w:r>
      </w:del>
      <w:del w:id="25" w:author="Unknown Author" w:date="2025-11-02T12:32:10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rFonts w:ascii="Aptos" w:hAnsi="Aptos" w:eastAsia="Aptos" w:cs="Aptos"/>
          <w:color w:val="FF0000"/>
          <w:sz w:val="24"/>
          <w:szCs w:val="24"/>
          <w:del w:id="28" w:author="Unknown Author" w:date="2025-11-02T12:32:10Z"/>
        </w:rPr>
      </w:pPr>
      <w:del w:id="27" w:author="Unknown Author" w:date="2025-11-02T12:32:10Z">
        <w:r>
          <w:rPr>
            <w:rFonts w:eastAsia="Aptos" w:cs="Aptos" w:ascii="Aptos" w:hAnsi="Aptos"/>
            <w:color w:val="FF0000"/>
            <w:sz w:val="24"/>
            <w:szCs w:val="24"/>
          </w:rPr>
          <w:delText>Example: "I acknowledge the use of Grammarly for improving spelling and grammar."</w:delText>
        </w:r>
      </w:del>
    </w:p>
    <w:p>
      <w:pPr>
        <w:pStyle w:val="Normal"/>
        <w:rPr>
          <w:rFonts w:ascii="Aptos" w:hAnsi="Aptos" w:eastAsia="Aptos" w:cs="Aptos"/>
          <w:color w:val="FF0000"/>
          <w:sz w:val="24"/>
          <w:szCs w:val="24"/>
          <w:del w:id="30" w:author="Unknown Author" w:date="2025-11-02T12:32:10Z"/>
        </w:rPr>
      </w:pPr>
      <w:del w:id="29" w:author="Unknown Author" w:date="2025-11-02T12:32:10Z">
        <w:r>
          <w:rPr>
            <w:rFonts w:eastAsia="Aptos" w:cs="Aptos" w:ascii="Aptos" w:hAnsi="Aptos"/>
            <w:color w:val="FF0000"/>
            <w:sz w:val="24"/>
            <w:szCs w:val="24"/>
          </w:rPr>
          <w:delText>OR: "I acknowledge the use of ChatGPT for structuring the assignment."</w:delText>
        </w:r>
      </w:del>
    </w:p>
    <w:p>
      <w:pPr>
        <w:pStyle w:val="Normal"/>
        <w:rPr>
          <w:rFonts w:ascii="Aptos" w:hAnsi="Aptos" w:eastAsia="Aptos" w:cs="Aptos"/>
          <w:color w:val="FF0000"/>
          <w:sz w:val="24"/>
          <w:szCs w:val="24"/>
          <w:del w:id="32" w:author="Unknown Author" w:date="2025-11-02T12:32:10Z"/>
        </w:rPr>
      </w:pPr>
      <w:del w:id="31" w:author="Unknown Author" w:date="2025-11-02T12:32:10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rFonts w:ascii="Aptos" w:hAnsi="Aptos" w:eastAsia="Aptos" w:cs="Aptos"/>
          <w:color w:val="FF0000"/>
          <w:sz w:val="24"/>
          <w:szCs w:val="24"/>
          <w:del w:id="36" w:author="Unknown Author" w:date="2025-11-02T12:32:10Z"/>
        </w:rPr>
      </w:pPr>
      <w:del w:id="33" w:author="Unknown Author" w:date="2025-11-02T12:32:10Z">
        <w:r>
          <w:rPr>
            <w:rFonts w:eastAsia="Aptos" w:cs="Aptos" w:ascii="Aptos" w:hAnsi="Aptos"/>
            <w:color w:val="FF0000"/>
            <w:sz w:val="24"/>
            <w:szCs w:val="24"/>
          </w:rPr>
          <w:delText>Information on how to reference AI tools is available in the Harvard Referencing Handbook, which can be downloaded at:</w:delText>
        </w:r>
      </w:del>
      <w:del w:id="34" w:author="Unknown Author" w:date="2025-11-02T12:32:10Z">
        <w:r>
          <w:rPr/>
          <w:delText xml:space="preserve"> </w:delText>
        </w:r>
      </w:del>
      <w:del w:id="35" w:author="Unknown Author" w:date="2025-11-02T12:32:10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38" w:author="Unknown Author" w:date="2025-11-02T12:32:10Z"/>
        </w:rPr>
      </w:pPr>
      <w:del w:id="37" w:author="Unknown Author" w:date="2025-11-02T12:32:10Z">
        <w:r>
          <w:rPr>
            <w:rFonts w:eastAsia="Aptos" w:cs="Aptos" w:ascii="Aptos" w:hAnsi="Aptos"/>
            <w:b/>
            <w:color w:val="FF0000"/>
            <w:sz w:val="24"/>
            <w:szCs w:val="24"/>
          </w:rPr>
        </w:r>
      </w:del>
    </w:p>
    <w:p>
      <w:pPr>
        <w:pStyle w:val="Normal"/>
        <w:rPr>
          <w:rFonts w:ascii="Aptos" w:hAnsi="Aptos" w:eastAsia="Aptos" w:cs="Aptos"/>
          <w:color w:val="FF0000"/>
          <w:sz w:val="24"/>
          <w:szCs w:val="24"/>
          <w:del w:id="41" w:author="Unknown Author" w:date="2025-11-02T12:32:10Z"/>
        </w:rPr>
      </w:pPr>
      <w:del w:id="39" w:author="Unknown Author" w:date="2025-11-02T12:32:10Z">
        <w:r>
          <w:rPr>
            <w:rFonts w:eastAsia="Aptos" w:cs="Aptos" w:ascii="Aptos" w:hAnsi="Aptos"/>
            <w:b/>
            <w:color w:val="FF0000"/>
            <w:sz w:val="24"/>
            <w:szCs w:val="24"/>
          </w:rPr>
          <w:delText>If you did not use AI tools</w:delText>
        </w:r>
      </w:del>
      <w:del w:id="40" w:author="Unknown Author" w:date="2025-11-02T12:32:10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43" w:author="Unknown Author" w:date="2025-11-02T12:32:10Z"/>
        </w:rPr>
      </w:pPr>
      <w:del w:id="42" w:author="Unknown Author" w:date="2025-11-02T12:32:10Z">
        <w:r>
          <w:rPr>
            <w:rFonts w:eastAsia="Aptos" w:cs="Aptos" w:ascii="Aptos" w:hAnsi="Aptos"/>
            <w:color w:val="FF0000"/>
            <w:sz w:val="24"/>
            <w:szCs w:val="24"/>
          </w:rPr>
        </w:r>
      </w:del>
    </w:p>
    <w:p>
      <w:pPr>
        <w:pStyle w:val="Normal"/>
        <w:spacing w:lineRule="auto" w:line="240"/>
        <w:rPr>
          <w:rFonts w:ascii="Times New Roman" w:hAnsi="Times New Roman" w:eastAsia="Times New Roman" w:cs="Times New Roman"/>
          <w:color w:val="FF0000"/>
          <w:sz w:val="24"/>
          <w:szCs w:val="24"/>
          <w:del w:id="45" w:author="Unknown Author" w:date="2025-11-02T12:32:10Z"/>
        </w:rPr>
      </w:pPr>
      <w:del w:id="44" w:author="Unknown Author" w:date="2025-11-02T12:32:10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47" w:author="Unknown Author" w:date="2025-11-02T12:32:10Z"/>
        </w:rPr>
      </w:pPr>
      <w:del w:id="46" w:author="Unknown Author" w:date="2025-11-02T12:32:10Z">
        <w:r>
          <w:rPr>
            <w:rFonts w:eastAsia="Times New Roman" w:cs="Times New Roman" w:ascii="Times New Roman" w:hAnsi="Times New Roman"/>
            <w:color w:val="FF0000"/>
            <w:sz w:val="24"/>
            <w:szCs w:val="24"/>
          </w:rPr>
        </w:r>
      </w:del>
    </w:p>
    <w:p>
      <w:pPr>
        <w:pStyle w:val="ListParagraph"/>
        <w:numPr>
          <w:ilvl w:val="0"/>
          <w:numId w:val="2"/>
        </w:numPr>
        <w:spacing w:lineRule="auto" w:line="240"/>
        <w:rPr>
          <w:rFonts w:ascii="Times New Roman" w:hAnsi="Times New Roman" w:eastAsia="Times New Roman" w:cs="Times New Roman"/>
          <w:color w:val="FF0000"/>
          <w:sz w:val="24"/>
          <w:szCs w:val="24"/>
          <w:del w:id="49" w:author="Unknown Author" w:date="2025-11-02T12:32:10Z"/>
        </w:rPr>
      </w:pPr>
      <w:del w:id="48" w:author="Unknown Author" w:date="2025-11-02T12:32:10Z">
        <w:r>
          <w:rPr>
            <w:rFonts w:eastAsia="Times New Roman" w:cs="Times New Roman" w:ascii="Aptos" w:hAnsi="Aptos"/>
            <w:b/>
            <w:bCs/>
            <w:color w:val="FF0000"/>
            <w:sz w:val="24"/>
            <w:szCs w:val="24"/>
          </w:rPr>
          <w:delText>Filling out the cover sheet</w:delText>
        </w:r>
      </w:del>
    </w:p>
    <w:p>
      <w:pPr>
        <w:pStyle w:val="Normal"/>
        <w:spacing w:lineRule="auto" w:line="240"/>
        <w:ind w:left="720"/>
        <w:rPr>
          <w:rFonts w:ascii="Times New Roman" w:hAnsi="Times New Roman" w:eastAsia="Times New Roman" w:cs="Times New Roman"/>
          <w:color w:val="FF0000"/>
          <w:sz w:val="24"/>
          <w:szCs w:val="24"/>
          <w:del w:id="51" w:author="Unknown Author" w:date="2025-11-02T12:32:10Z"/>
        </w:rPr>
      </w:pPr>
      <w:del w:id="50" w:author="Unknown Author" w:date="2025-11-02T12:32:10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53" w:author="Unknown Author" w:date="2025-11-02T12:32:10Z"/>
        </w:rPr>
      </w:pPr>
      <w:del w:id="52"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55" w:author="Unknown Author" w:date="2025-11-02T12:32:10Z"/>
        </w:rPr>
      </w:pPr>
      <w:del w:id="54" w:author="Unknown Author" w:date="2025-11-02T12:32:10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57" w:author="Unknown Author" w:date="2025-11-02T12:32:10Z"/>
        </w:rPr>
      </w:pPr>
      <w:del w:id="56"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Times New Roman" w:hAnsi="Times New Roman" w:eastAsia="Times New Roman" w:cs="Times New Roman"/>
          <w:color w:val="FF0000"/>
          <w:sz w:val="24"/>
          <w:szCs w:val="24"/>
          <w:del w:id="60" w:author="Unknown Author" w:date="2025-11-02T12:32:10Z"/>
        </w:rPr>
      </w:pPr>
      <w:del w:id="58" w:author="Unknown Author" w:date="2025-11-02T12:32:10Z">
        <w:r>
          <w:rPr>
            <w:rFonts w:eastAsia="Times New Roman" w:cs="Times New Roman" w:ascii="Aptos" w:hAnsi="Aptos"/>
            <w:b/>
            <w:bCs/>
            <w:color w:val="FF0000"/>
            <w:sz w:val="24"/>
            <w:szCs w:val="24"/>
          </w:rPr>
          <w:delText>If you utilized AI</w:delText>
        </w:r>
      </w:del>
      <w:del w:id="59" w:author="Unknown Author" w:date="2025-11-02T12:32:10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rFonts w:ascii="Times New Roman" w:hAnsi="Times New Roman" w:eastAsia="Times New Roman" w:cs="Times New Roman"/>
          <w:color w:val="FF0000"/>
          <w:sz w:val="24"/>
          <w:szCs w:val="24"/>
          <w:del w:id="62" w:author="Unknown Author" w:date="2025-11-02T12:32:10Z"/>
        </w:rPr>
      </w:pPr>
      <w:del w:id="61" w:author="Unknown Author" w:date="2025-11-02T12:32:10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rFonts w:ascii="Times New Roman" w:hAnsi="Times New Roman" w:eastAsia="Times New Roman" w:cs="Times New Roman"/>
          <w:color w:val="FF0000"/>
          <w:sz w:val="24"/>
          <w:szCs w:val="24"/>
          <w:del w:id="64" w:author="Unknown Author" w:date="2025-11-02T12:32:10Z"/>
        </w:rPr>
      </w:pPr>
      <w:del w:id="63" w:author="Unknown Author" w:date="2025-11-02T12:32:10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rFonts w:ascii="Times New Roman" w:hAnsi="Times New Roman" w:eastAsia="Times New Roman" w:cs="Times New Roman"/>
          <w:color w:val="FF0000"/>
          <w:sz w:val="24"/>
          <w:szCs w:val="24"/>
          <w:del w:id="66" w:author="Unknown Author" w:date="2025-11-02T12:32:10Z"/>
        </w:rPr>
      </w:pPr>
      <w:del w:id="65" w:author="Unknown Author" w:date="2025-11-02T12:32:10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rFonts w:ascii="Times New Roman" w:hAnsi="Times New Roman" w:eastAsia="Times New Roman" w:cs="Times New Roman"/>
          <w:color w:val="FF0000"/>
          <w:sz w:val="24"/>
          <w:szCs w:val="24"/>
          <w:del w:id="70" w:author="Unknown Author" w:date="2025-11-02T12:32:10Z"/>
        </w:rPr>
      </w:pPr>
      <w:del w:id="67" w:author="Unknown Author" w:date="2025-11-02T12:32:10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68" w:author="Unknown Author" w:date="2025-11-02T12:32:10Z">
        <w:r>
          <w:rPr>
            <w:rFonts w:eastAsia="Times New Roman"/>
            <w:color w:val="FF0000"/>
          </w:rPr>
          <w:delText xml:space="preserve"> </w:delText>
        </w:r>
      </w:del>
      <w:del w:id="69" w:author="Unknown Author" w:date="2025-11-02T12:32:10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2" w:author="Unknown Author" w:date="2025-11-02T12:32:10Z"/>
        </w:rPr>
      </w:pPr>
      <w:del w:id="71" w:author="Unknown Author" w:date="2025-11-02T12:32:10Z">
        <w:r>
          <w:rPr>
            <w:rFonts w:eastAsia="Times New Roman" w:cs="Times New Roman" w:ascii="Times New Roman" w:hAnsi="Times New Roman"/>
            <w:color w:val="FF0000"/>
            <w:sz w:val="24"/>
            <w:szCs w:val="24"/>
          </w:rPr>
        </w:r>
      </w:del>
    </w:p>
    <w:p>
      <w:pPr>
        <w:pStyle w:val="Normal"/>
        <w:spacing w:lineRule="auto" w:line="240"/>
        <w:ind w:left="720"/>
        <w:rPr>
          <w:rFonts w:ascii="Aptos" w:hAnsi="Aptos" w:eastAsia="Times New Roman" w:cs="Times New Roman"/>
          <w:color w:val="FF0000"/>
          <w:sz w:val="24"/>
          <w:szCs w:val="24"/>
          <w:del w:id="75" w:author="Unknown Author" w:date="2025-11-02T12:32:10Z"/>
        </w:rPr>
      </w:pPr>
      <w:del w:id="73" w:author="Unknown Author" w:date="2025-11-02T12:32:10Z">
        <w:r>
          <w:rPr>
            <w:rFonts w:eastAsia="Times New Roman" w:cs="Times New Roman" w:ascii="Aptos" w:hAnsi="Aptos"/>
            <w:b/>
            <w:bCs/>
            <w:color w:val="FF0000"/>
            <w:sz w:val="24"/>
            <w:szCs w:val="24"/>
          </w:rPr>
          <w:delText>If you did not use AI tools</w:delText>
        </w:r>
      </w:del>
      <w:del w:id="74" w:author="Unknown Author" w:date="2025-11-02T12:32:10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77" w:author="Unknown Author" w:date="2025-11-02T12:32:10Z"/>
        </w:rPr>
      </w:pPr>
      <w:del w:id="76" w:author="Unknown Author" w:date="2025-11-02T12:32:10Z">
        <w:r>
          <w:rPr>
            <w:rFonts w:eastAsia="Times New Roman" w:cs="Times New Roman" w:ascii="Aptos" w:hAnsi="Aptos"/>
            <w:color w:val="FF0000"/>
            <w:sz w:val="24"/>
            <w:szCs w:val="24"/>
          </w:rPr>
        </w:r>
      </w:del>
    </w:p>
    <w:p>
      <w:pPr>
        <w:pStyle w:val="ListParagraph"/>
        <w:numPr>
          <w:ilvl w:val="0"/>
          <w:numId w:val="1"/>
        </w:numPr>
        <w:rPr>
          <w:rFonts w:ascii="Aptos" w:hAnsi="Aptos" w:asciiTheme="minorHAnsi" w:hAnsiTheme="minorHAnsi"/>
          <w:b/>
          <w:bCs/>
          <w:color w:val="FF0000"/>
          <w:sz w:val="24"/>
          <w:szCs w:val="24"/>
          <w:del w:id="79" w:author="Unknown Author" w:date="2025-11-02T12:32:10Z"/>
        </w:rPr>
      </w:pPr>
      <w:del w:id="78" w:author="Unknown Author" w:date="2025-11-02T12:32:10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hanging="0" w:left="720"/>
        <w:outlineLvl w:val="2"/>
        <w:rPr>
          <w:rFonts w:ascii="Aptos" w:hAnsi="Aptos" w:eastAsia="Times New Roman" w:cs="Times New Roman" w:asciiTheme="minorHAnsi" w:hAnsiTheme="minorHAnsi"/>
          <w:b/>
          <w:bCs/>
          <w:color w:val="FF0000"/>
          <w:sz w:val="24"/>
          <w:szCs w:val="24"/>
          <w:del w:id="81" w:author="Unknown Author" w:date="2025-11-02T12:32:10Z"/>
        </w:rPr>
      </w:pPr>
      <w:del w:id="80" w:author="Unknown Author" w:date="2025-11-02T12:32:10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rFonts w:ascii="Aptos" w:hAnsi="Aptos" w:eastAsia="Times New Roman" w:cs="Times New Roman" w:asciiTheme="minorHAnsi" w:hAnsiTheme="minorHAnsi"/>
          <w:color w:val="FF0000"/>
          <w:sz w:val="24"/>
          <w:szCs w:val="24"/>
          <w:del w:id="83" w:author="Unknown Author" w:date="2025-11-02T12:32:10Z"/>
        </w:rPr>
      </w:pPr>
      <w:del w:id="82" w:author="Unknown Author" w:date="2025-11-02T12:32:10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85" w:author="Unknown Author" w:date="2025-11-02T12:32:10Z"/>
        </w:rPr>
      </w:pPr>
      <w:del w:id="84" w:author="Unknown Author" w:date="2025-11-02T12:32:10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rFonts w:ascii="Aptos" w:hAnsi="Aptos" w:eastAsia="Times New Roman" w:cs="Times New Roman" w:asciiTheme="minorHAnsi" w:hAnsiTheme="minorHAnsi"/>
          <w:color w:val="FF0000"/>
          <w:sz w:val="24"/>
          <w:szCs w:val="24"/>
          <w:del w:id="88" w:author="Unknown Author" w:date="2025-11-02T12:32:10Z"/>
        </w:rPr>
      </w:pPr>
      <w:del w:id="86" w:author="Unknown Author" w:date="2025-11-02T12:32:10Z">
        <w:r>
          <w:rPr>
            <w:rFonts w:eastAsia="Times New Roman" w:cs="Times New Roman" w:ascii="Aptos" w:hAnsi="Aptos" w:asciiTheme="minorHAnsi" w:hAnsiTheme="minorHAnsi"/>
            <w:b/>
            <w:bCs/>
            <w:color w:val="FF0000"/>
            <w:sz w:val="24"/>
            <w:szCs w:val="24"/>
          </w:rPr>
          <w:delText>Track Changes</w:delText>
        </w:r>
      </w:del>
      <w:del w:id="87" w:author="Unknown Author" w:date="2025-11-02T12:32:10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90" w:author="Unknown Author" w:date="2025-11-02T12:32:10Z"/>
        </w:rPr>
      </w:pPr>
      <w:del w:id="89" w:author="Unknown Author" w:date="2025-11-02T12:32:10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rFonts w:ascii="Aptos" w:hAnsi="Aptos" w:eastAsia="Times New Roman" w:cs="Times New Roman" w:asciiTheme="minorHAnsi" w:hAnsiTheme="minorHAnsi"/>
          <w:color w:val="FF0000"/>
          <w:sz w:val="24"/>
          <w:szCs w:val="24"/>
          <w:del w:id="94" w:author="Unknown Author" w:date="2025-11-02T12:32:10Z"/>
        </w:rPr>
      </w:pPr>
      <w:del w:id="91" w:author="Unknown Author" w:date="2025-11-02T12:32:10Z">
        <w:r>
          <w:rPr>
            <w:rFonts w:eastAsia="Times New Roman" w:cs="Times New Roman" w:ascii="Aptos" w:hAnsi="Aptos" w:asciiTheme="minorHAnsi" w:hAnsiTheme="minorHAnsi"/>
            <w:color w:val="FF0000"/>
            <w:sz w:val="24"/>
            <w:szCs w:val="24"/>
          </w:rPr>
          <w:delText xml:space="preserve">Go to the </w:delText>
        </w:r>
      </w:del>
      <w:del w:id="92" w:author="Unknown Author" w:date="2025-11-02T12:32:10Z">
        <w:r>
          <w:rPr>
            <w:rFonts w:eastAsia="Times New Roman" w:cs="Times New Roman" w:ascii="Aptos" w:hAnsi="Aptos" w:asciiTheme="minorHAnsi" w:hAnsiTheme="minorHAnsi"/>
            <w:b/>
            <w:bCs/>
            <w:color w:val="FF0000"/>
            <w:sz w:val="24"/>
            <w:szCs w:val="24"/>
          </w:rPr>
          <w:delText>Review</w:delText>
        </w:r>
      </w:del>
      <w:del w:id="93" w:author="Unknown Author" w:date="2025-11-02T12:32:10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98" w:author="Unknown Author" w:date="2025-11-02T12:32:10Z"/>
        </w:rPr>
      </w:pPr>
      <w:del w:id="95" w:author="Unknown Author" w:date="2025-11-02T12:32:10Z">
        <w:r>
          <w:rPr>
            <w:rFonts w:eastAsia="Times New Roman" w:cs="Times New Roman" w:ascii="Aptos" w:hAnsi="Aptos" w:asciiTheme="minorHAnsi" w:hAnsiTheme="minorHAnsi"/>
            <w:color w:val="FF0000"/>
            <w:sz w:val="24"/>
            <w:szCs w:val="24"/>
          </w:rPr>
          <w:delText xml:space="preserve">Click </w:delText>
        </w:r>
      </w:del>
      <w:del w:id="96" w:author="Unknown Author" w:date="2025-11-02T12:32:10Z">
        <w:r>
          <w:rPr>
            <w:rFonts w:eastAsia="Times New Roman" w:cs="Times New Roman" w:ascii="Aptos" w:hAnsi="Aptos" w:asciiTheme="minorHAnsi" w:hAnsiTheme="minorHAnsi"/>
            <w:b/>
            <w:bCs/>
            <w:color w:val="FF0000"/>
            <w:sz w:val="24"/>
            <w:szCs w:val="24"/>
          </w:rPr>
          <w:delText>Track Changes</w:delText>
        </w:r>
      </w:del>
      <w:del w:id="97" w:author="Unknown Author" w:date="2025-11-02T12:32:10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00" w:author="Unknown Author" w:date="2025-11-02T12:32:10Z"/>
        </w:rPr>
      </w:pPr>
      <w:del w:id="99" w:author="Unknown Author" w:date="2025-11-02T12:32:10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04" w:author="Unknown Author" w:date="2025-11-02T12:32:10Z"/>
        </w:rPr>
      </w:pPr>
      <w:del w:id="101" w:author="Unknown Author" w:date="2025-11-02T12:32:10Z">
        <w:r>
          <w:rPr>
            <w:rFonts w:eastAsia="Times New Roman" w:cs="Times New Roman" w:ascii="Aptos" w:hAnsi="Aptos" w:asciiTheme="minorHAnsi" w:hAnsiTheme="minorHAnsi"/>
            <w:color w:val="FF0000"/>
            <w:sz w:val="24"/>
            <w:szCs w:val="24"/>
          </w:rPr>
          <w:delText xml:space="preserve">Select </w:delText>
        </w:r>
      </w:del>
      <w:del w:id="102" w:author="Unknown Author" w:date="2025-11-02T12:32:10Z">
        <w:r>
          <w:rPr>
            <w:rFonts w:eastAsia="Times New Roman" w:cs="Times New Roman" w:ascii="Aptos" w:hAnsi="Aptos" w:asciiTheme="minorHAnsi" w:hAnsiTheme="minorHAnsi"/>
            <w:b/>
            <w:bCs/>
            <w:color w:val="FF0000"/>
            <w:sz w:val="24"/>
            <w:szCs w:val="24"/>
          </w:rPr>
          <w:delText>No Markup</w:delText>
        </w:r>
      </w:del>
      <w:del w:id="103" w:author="Unknown Author" w:date="2025-11-02T12:32:10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rFonts w:ascii="Aptos" w:hAnsi="Aptos" w:eastAsia="Times New Roman" w:cs="Times New Roman" w:asciiTheme="minorHAnsi" w:hAnsiTheme="minorHAnsi"/>
          <w:color w:val="FF0000"/>
          <w:sz w:val="24"/>
          <w:szCs w:val="24"/>
          <w:del w:id="106" w:author="Unknown Author" w:date="2025-11-02T12:32:10Z"/>
        </w:rPr>
      </w:pPr>
      <w:del w:id="105" w:author="Unknown Author" w:date="2025-11-02T12:32:10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108" w:author="Unknown Author" w:date="2025-11-02T12:32:10Z"/>
        </w:rPr>
      </w:pPr>
      <w:del w:id="107" w:author="Unknown Author" w:date="2025-11-02T12:32:10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14" w:author="Unknown Author" w:date="2025-11-02T12:32:10Z"/>
        </w:rPr>
      </w:pPr>
      <w:del w:id="109" w:author="Unknown Author" w:date="2025-11-02T12:32:10Z">
        <w:r>
          <w:rPr>
            <w:rFonts w:eastAsia="Times New Roman" w:cs="Times New Roman" w:ascii="Aptos" w:hAnsi="Aptos" w:asciiTheme="minorHAnsi" w:hAnsiTheme="minorHAnsi"/>
            <w:color w:val="FF0000"/>
            <w:sz w:val="24"/>
            <w:szCs w:val="24"/>
          </w:rPr>
          <w:delText xml:space="preserve">Save Word documents to </w:delText>
        </w:r>
      </w:del>
      <w:del w:id="110" w:author="Unknown Author" w:date="2025-11-02T12:32:10Z">
        <w:r>
          <w:rPr>
            <w:rFonts w:eastAsia="Times New Roman" w:cs="Times New Roman" w:ascii="Aptos" w:hAnsi="Aptos" w:asciiTheme="minorHAnsi" w:hAnsiTheme="minorHAnsi"/>
            <w:b/>
            <w:bCs/>
            <w:color w:val="FF0000"/>
            <w:sz w:val="24"/>
            <w:szCs w:val="24"/>
          </w:rPr>
          <w:delText>OneDrive</w:delText>
        </w:r>
      </w:del>
      <w:del w:id="111" w:author="Unknown Author" w:date="2025-11-02T12:32:10Z">
        <w:r>
          <w:rPr>
            <w:rFonts w:eastAsia="Times New Roman" w:cs="Times New Roman" w:ascii="Aptos" w:hAnsi="Aptos" w:asciiTheme="minorHAnsi" w:hAnsiTheme="minorHAnsi"/>
            <w:color w:val="FF0000"/>
            <w:sz w:val="24"/>
            <w:szCs w:val="24"/>
          </w:rPr>
          <w:delText xml:space="preserve"> or </w:delText>
        </w:r>
      </w:del>
      <w:del w:id="112" w:author="Unknown Author" w:date="2025-11-02T12:32:10Z">
        <w:r>
          <w:rPr>
            <w:rFonts w:eastAsia="Times New Roman" w:cs="Times New Roman" w:ascii="Aptos" w:hAnsi="Aptos" w:asciiTheme="minorHAnsi" w:hAnsiTheme="minorHAnsi"/>
            <w:b/>
            <w:bCs/>
            <w:color w:val="FF0000"/>
            <w:sz w:val="24"/>
            <w:szCs w:val="24"/>
          </w:rPr>
          <w:delText>SharePoint</w:delText>
        </w:r>
      </w:del>
      <w:del w:id="113" w:author="Unknown Author" w:date="2025-11-02T12:32:10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rFonts w:ascii="Aptos" w:hAnsi="Aptos" w:eastAsia="Times New Roman" w:cs="Times New Roman" w:asciiTheme="minorHAnsi" w:hAnsiTheme="minorHAnsi"/>
          <w:color w:val="FF0000"/>
          <w:sz w:val="24"/>
          <w:szCs w:val="24"/>
          <w:del w:id="124" w:author="Unknown Author" w:date="2025-11-02T12:32:10Z"/>
        </w:rPr>
      </w:pPr>
      <w:del w:id="115" w:author="Unknown Author" w:date="2025-11-02T12:32:10Z">
        <w:r>
          <w:rPr>
            <w:rFonts w:eastAsia="Times New Roman" w:cs="Times New Roman" w:ascii="Aptos" w:hAnsi="Aptos" w:asciiTheme="minorHAnsi" w:hAnsiTheme="minorHAnsi"/>
            <w:color w:val="FF0000"/>
            <w:sz w:val="24"/>
            <w:szCs w:val="24"/>
          </w:rPr>
          <w:delText xml:space="preserve">Go to </w:delText>
        </w:r>
      </w:del>
      <w:del w:id="116" w:author="Unknown Author" w:date="2025-11-02T12:32:10Z">
        <w:r>
          <w:rPr>
            <w:rFonts w:eastAsia="Times New Roman" w:cs="Times New Roman" w:ascii="Aptos" w:hAnsi="Aptos" w:asciiTheme="minorHAnsi" w:hAnsiTheme="minorHAnsi"/>
            <w:b/>
            <w:bCs/>
            <w:color w:val="FF0000"/>
            <w:sz w:val="24"/>
            <w:szCs w:val="24"/>
          </w:rPr>
          <w:delText>File</w:delText>
        </w:r>
      </w:del>
      <w:del w:id="117" w:author="Unknown Author" w:date="2025-11-02T12:32:10Z">
        <w:r>
          <w:rPr>
            <w:rFonts w:eastAsia="Times New Roman" w:cs="Times New Roman" w:ascii="Aptos" w:hAnsi="Aptos" w:asciiTheme="minorHAnsi" w:hAnsiTheme="minorHAnsi"/>
            <w:color w:val="FF0000"/>
            <w:sz w:val="24"/>
            <w:szCs w:val="24"/>
          </w:rPr>
          <w:delText xml:space="preserve"> &gt; </w:delText>
        </w:r>
      </w:del>
      <w:del w:id="118" w:author="Unknown Author" w:date="2025-11-02T12:32:10Z">
        <w:r>
          <w:rPr>
            <w:rFonts w:eastAsia="Times New Roman" w:cs="Times New Roman" w:ascii="Aptos" w:hAnsi="Aptos" w:asciiTheme="minorHAnsi" w:hAnsiTheme="minorHAnsi"/>
            <w:b/>
            <w:bCs/>
            <w:color w:val="FF0000"/>
            <w:sz w:val="24"/>
            <w:szCs w:val="24"/>
          </w:rPr>
          <w:delText>Save As</w:delText>
        </w:r>
      </w:del>
      <w:del w:id="119" w:author="Unknown Author" w:date="2025-11-02T12:32:10Z">
        <w:r>
          <w:rPr>
            <w:rFonts w:eastAsia="Times New Roman" w:cs="Times New Roman" w:ascii="Aptos" w:hAnsi="Aptos" w:asciiTheme="minorHAnsi" w:hAnsiTheme="minorHAnsi"/>
            <w:color w:val="FF0000"/>
            <w:sz w:val="24"/>
            <w:szCs w:val="24"/>
          </w:rPr>
          <w:delText xml:space="preserve"> &gt; </w:delText>
        </w:r>
      </w:del>
      <w:del w:id="120" w:author="Unknown Author" w:date="2025-11-02T12:32:10Z">
        <w:r>
          <w:rPr>
            <w:rFonts w:eastAsia="Times New Roman" w:cs="Times New Roman" w:ascii="Aptos" w:hAnsi="Aptos" w:asciiTheme="minorHAnsi" w:hAnsiTheme="minorHAnsi"/>
            <w:b/>
            <w:bCs/>
            <w:color w:val="FF0000"/>
            <w:sz w:val="24"/>
            <w:szCs w:val="24"/>
          </w:rPr>
          <w:delText>OneDrive</w:delText>
        </w:r>
      </w:del>
      <w:del w:id="121" w:author="Unknown Author" w:date="2025-11-02T12:32:10Z">
        <w:r>
          <w:rPr>
            <w:rFonts w:eastAsia="Times New Roman" w:cs="Times New Roman" w:ascii="Aptos" w:hAnsi="Aptos" w:asciiTheme="minorHAnsi" w:hAnsiTheme="minorHAnsi"/>
            <w:color w:val="FF0000"/>
            <w:sz w:val="24"/>
            <w:szCs w:val="24"/>
          </w:rPr>
          <w:delText xml:space="preserve"> or </w:delText>
        </w:r>
      </w:del>
      <w:del w:id="122" w:author="Unknown Author" w:date="2025-11-02T12:32:10Z">
        <w:r>
          <w:rPr>
            <w:rFonts w:eastAsia="Times New Roman" w:cs="Times New Roman" w:ascii="Aptos" w:hAnsi="Aptos" w:asciiTheme="minorHAnsi" w:hAnsiTheme="minorHAnsi"/>
            <w:b/>
            <w:bCs/>
            <w:color w:val="FF0000"/>
            <w:sz w:val="24"/>
            <w:szCs w:val="24"/>
          </w:rPr>
          <w:delText>SharePoint</w:delText>
        </w:r>
      </w:del>
      <w:del w:id="123" w:author="Unknown Author" w:date="2025-11-02T12:32:10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rFonts w:ascii="Aptos" w:hAnsi="Aptos" w:eastAsia="Times New Roman" w:cs="Times New Roman" w:asciiTheme="minorHAnsi" w:hAnsiTheme="minorHAnsi"/>
          <w:color w:val="FF0000"/>
          <w:sz w:val="24"/>
          <w:szCs w:val="24"/>
          <w:del w:id="128" w:author="Unknown Author" w:date="2025-11-02T12:32:10Z"/>
        </w:rPr>
      </w:pPr>
      <w:del w:id="125" w:author="Unknown Author" w:date="2025-11-02T12:32:10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26" w:author="Unknown Author" w:date="2025-11-02T12:32:10Z">
        <w:r>
          <w:rPr>
            <w:rFonts w:eastAsia="Times New Roman" w:cs="Times New Roman" w:ascii="Aptos" w:hAnsi="Aptos" w:asciiTheme="minorHAnsi" w:hAnsiTheme="minorHAnsi"/>
            <w:b/>
            <w:bCs/>
            <w:color w:val="FF0000"/>
            <w:sz w:val="24"/>
            <w:szCs w:val="24"/>
          </w:rPr>
          <w:delText>Version History</w:delText>
        </w:r>
      </w:del>
      <w:del w:id="127" w:author="Unknown Author" w:date="2025-11-02T12:32:10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hanging="0" w:left="720"/>
        <w:outlineLvl w:val="3"/>
        <w:rPr>
          <w:rFonts w:ascii="Aptos" w:hAnsi="Aptos" w:eastAsia="Times New Roman" w:cs="Times New Roman" w:asciiTheme="minorHAnsi" w:hAnsiTheme="minorHAnsi"/>
          <w:b/>
          <w:bCs/>
          <w:color w:val="FF0000"/>
          <w:sz w:val="24"/>
          <w:szCs w:val="24"/>
          <w:del w:id="130" w:author="Unknown Author" w:date="2025-11-02T12:32:10Z"/>
        </w:rPr>
      </w:pPr>
      <w:del w:id="129" w:author="Unknown Author" w:date="2025-11-02T12:32:10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rFonts w:ascii="Aptos" w:hAnsi="Aptos" w:eastAsia="Times New Roman" w:cs="Times New Roman" w:asciiTheme="minorHAnsi" w:hAnsiTheme="minorHAnsi"/>
          <w:color w:val="FF0000"/>
          <w:sz w:val="24"/>
          <w:szCs w:val="24"/>
          <w:del w:id="136" w:author="Unknown Author" w:date="2025-11-02T12:32:10Z"/>
        </w:rPr>
      </w:pPr>
      <w:del w:id="131" w:author="Unknown Author" w:date="2025-11-02T12:32:10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2" w:author="Unknown Author" w:date="2025-11-02T12:32:10Z">
        <w:r>
          <w:rPr>
            <w:rFonts w:eastAsia="Times New Roman" w:cs="Courier New" w:ascii="Aptos" w:hAnsi="Aptos" w:asciiTheme="minorHAnsi" w:hAnsiTheme="minorHAnsi"/>
            <w:color w:val="FF0000"/>
            <w:sz w:val="24"/>
            <w:szCs w:val="24"/>
          </w:rPr>
          <w:delText>Document_v1</w:delText>
        </w:r>
      </w:del>
      <w:del w:id="133" w:author="Unknown Author" w:date="2025-11-02T12:32:10Z">
        <w:r>
          <w:rPr>
            <w:rFonts w:eastAsia="Times New Roman" w:cs="Times New Roman" w:ascii="Aptos" w:hAnsi="Aptos" w:asciiTheme="minorHAnsi" w:hAnsiTheme="minorHAnsi"/>
            <w:color w:val="FF0000"/>
            <w:sz w:val="24"/>
            <w:szCs w:val="24"/>
          </w:rPr>
          <w:delText xml:space="preserve">, </w:delText>
        </w:r>
      </w:del>
      <w:del w:id="134" w:author="Unknown Author" w:date="2025-11-02T12:32:10Z">
        <w:r>
          <w:rPr>
            <w:rFonts w:eastAsia="Times New Roman" w:cs="Courier New" w:ascii="Aptos" w:hAnsi="Aptos" w:asciiTheme="minorHAnsi" w:hAnsiTheme="minorHAnsi"/>
            <w:color w:val="FF0000"/>
            <w:sz w:val="24"/>
            <w:szCs w:val="24"/>
          </w:rPr>
          <w:delText>Document_v2</w:delText>
        </w:r>
      </w:del>
      <w:del w:id="135" w:author="Unknown Author" w:date="2025-11-02T12:32:10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rFonts w:ascii="Aptos" w:hAnsi="Aptos" w:eastAsia="Times New Roman" w:cs="Times New Roman" w:asciiTheme="minorHAnsi" w:hAnsiTheme="minorHAnsi"/>
          <w:color w:val="FF0000"/>
          <w:sz w:val="24"/>
          <w:szCs w:val="24"/>
          <w:del w:id="138" w:author="Unknown Author" w:date="2025-11-02T12:32:10Z"/>
        </w:rPr>
      </w:pPr>
      <w:del w:id="137" w:author="Unknown Author" w:date="2025-11-02T12:32:10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40" w:author="Unknown Author" w:date="2025-11-02T12:32:10Z"/>
        </w:rPr>
      </w:pPr>
      <w:del w:id="139" w:author="Unknown Author" w:date="2025-11-02T12:32:10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rFonts w:ascii="Aptos" w:hAnsi="Aptos" w:eastAsia="Times New Roman" w:cs="Times New Roman" w:asciiTheme="minorHAnsi" w:hAnsiTheme="minorHAnsi"/>
          <w:color w:val="FF0000"/>
          <w:sz w:val="24"/>
          <w:szCs w:val="24"/>
          <w:del w:id="142" w:author="Unknown Author" w:date="2025-11-02T12:32:10Z"/>
        </w:rPr>
      </w:pPr>
      <w:del w:id="141" w:author="Unknown Author" w:date="2025-11-02T12:32:10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4" w:author="Unknown Author" w:date="2025-11-02T12:32:10Z"/>
        </w:rPr>
      </w:pPr>
      <w:del w:id="143" w:author="Unknown Author" w:date="2025-11-02T12:32:10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rFonts w:ascii="Aptos" w:hAnsi="Aptos" w:eastAsia="Times New Roman" w:cs="Times New Roman" w:asciiTheme="minorHAnsi" w:hAnsiTheme="minorHAnsi"/>
          <w:color w:val="FF0000"/>
          <w:sz w:val="24"/>
          <w:szCs w:val="24"/>
          <w:del w:id="146" w:author="Unknown Author" w:date="2025-11-02T12:32:10Z"/>
        </w:rPr>
      </w:pPr>
      <w:del w:id="145" w:author="Unknown Author" w:date="2025-11-02T12:32:10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rFonts w:ascii="Aptos" w:hAnsi="Aptos" w:eastAsia="Times New Roman" w:cs="Times New Roman" w:asciiTheme="minorHAnsi" w:hAnsiTheme="minorHAnsi"/>
          <w:color w:val="FF0000"/>
          <w:sz w:val="24"/>
          <w:szCs w:val="24"/>
          <w:del w:id="148" w:author="Unknown Author" w:date="2025-11-02T12:32:10Z"/>
        </w:rPr>
      </w:pPr>
      <w:del w:id="147" w:author="Unknown Author" w:date="2025-11-02T12:32:10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rFonts w:ascii="Aptos" w:hAnsi="Aptos" w:eastAsia="Times New Roman" w:cs="Times New Roman" w:asciiTheme="minorHAnsi" w:hAnsiTheme="minorHAnsi"/>
          <w:color w:val="FF0000"/>
          <w:sz w:val="24"/>
          <w:szCs w:val="24"/>
          <w:del w:id="152" w:author="Unknown Author" w:date="2025-11-02T12:32:10Z"/>
        </w:rPr>
      </w:pPr>
      <w:del w:id="149" w:author="Unknown Author" w:date="2025-11-02T12:32:10Z">
        <w:r>
          <w:rPr>
            <w:rFonts w:eastAsia="Times New Roman" w:cs="Times New Roman" w:ascii="Aptos" w:hAnsi="Aptos" w:asciiTheme="minorHAnsi" w:hAnsiTheme="minorHAnsi"/>
            <w:b/>
            <w:bCs/>
            <w:color w:val="FF0000"/>
            <w:sz w:val="24"/>
            <w:szCs w:val="24"/>
          </w:rPr>
          <w:delText>For example: 2024998_CA1_</w:delText>
        </w:r>
      </w:del>
      <w:del w:id="150" w:author="Unknown Author" w:date="2025-11-02T12:32:10Z">
        <w:r>
          <w:rPr/>
          <w:delText xml:space="preserve"> </w:delText>
        </w:r>
      </w:del>
      <w:del w:id="151" w:author="Unknown Author" w:date="2025-11-02T12:32:10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rFonts w:ascii="Aptos" w:hAnsi="Aptos" w:eastAsia="Times New Roman" w:cs="Times New Roman" w:asciiTheme="minorHAnsi" w:hAnsiTheme="minorHAnsi"/>
          <w:color w:val="FF0000"/>
          <w:sz w:val="24"/>
          <w:szCs w:val="24"/>
          <w:del w:id="154" w:author="Unknown Author" w:date="2025-11-02T12:32:10Z"/>
        </w:rPr>
      </w:pPr>
      <w:del w:id="153" w:author="Unknown Author" w:date="2025-11-02T12:32:10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56" w:author="Unknown Author" w:date="2025-11-02T12:32:10Z"/>
        </w:rPr>
      </w:pPr>
      <w:del w:id="155" w:author="Unknown Author" w:date="2025-11-02T12:32:10Z">
        <w:r>
          <w:rPr>
            <w:rFonts w:eastAsia="Times New Roman" w:cs="Times New Roman" w:ascii="Times New Roman" w:hAnsi="Times New Roman"/>
            <w:sz w:val="24"/>
            <w:szCs w:val="24"/>
          </w:rPr>
        </w:r>
      </w:del>
    </w:p>
    <w:p>
      <w:pPr>
        <w:pStyle w:val="Normal"/>
        <w:spacing w:lineRule="auto" w:line="240"/>
        <w:rPr>
          <w:rFonts w:ascii="Times New Roman" w:hAnsi="Times New Roman" w:eastAsia="Times New Roman" w:cs="Times New Roman"/>
          <w:sz w:val="24"/>
          <w:szCs w:val="24"/>
          <w:del w:id="158" w:author="Unknown Author" w:date="2025-11-02T12:32:10Z"/>
        </w:rPr>
      </w:pPr>
      <w:del w:id="157" w:author="Unknown Author" w:date="2025-11-02T12:32:10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0" w:author="Unknown Author" w:date="2025-11-02T12:32:10Z"/>
        </w:rPr>
      </w:pPr>
      <w:del w:id="159" w:author="Unknown Author" w:date="2025-11-02T12:32:10Z">
        <w:r>
          <w:rPr>
            <w:color w:val="FF0000"/>
            <w:sz w:val="32"/>
            <w:szCs w:val="32"/>
          </w:rPr>
        </w:r>
      </w:del>
    </w:p>
    <w:p>
      <w:pPr>
        <w:pStyle w:val="Normal"/>
        <w:rPr>
          <w:color w:val="FF0000"/>
          <w:sz w:val="32"/>
          <w:szCs w:val="32"/>
          <w:del w:id="162" w:author="Unknown Author" w:date="2025-11-02T12:32:10Z"/>
        </w:rPr>
      </w:pPr>
      <w:del w:id="161" w:author="Unknown Author" w:date="2025-11-02T12:32:10Z">
        <w:r>
          <w:rPr>
            <w:color w:val="FF0000"/>
            <w:sz w:val="32"/>
            <w:szCs w:val="32"/>
          </w:rPr>
        </w:r>
      </w:del>
    </w:p>
    <w:p>
      <w:pPr>
        <w:pStyle w:val="Normal"/>
        <w:rPr>
          <w:color w:val="FF0000"/>
          <w:sz w:val="32"/>
          <w:szCs w:val="32"/>
          <w:del w:id="164" w:author="Unknown Author" w:date="2025-11-02T12:32:10Z"/>
        </w:rPr>
      </w:pPr>
      <w:del w:id="163" w:author="Unknown Author" w:date="2025-11-02T12:32:10Z">
        <w:r>
          <w:rPr>
            <w:color w:val="FF0000"/>
            <w:sz w:val="32"/>
            <w:szCs w:val="32"/>
          </w:rPr>
        </w:r>
      </w:del>
    </w:p>
    <w:p>
      <w:pPr>
        <w:pStyle w:val="Normal"/>
        <w:rPr>
          <w:rFonts w:ascii="Aptos" w:hAnsi="Aptos" w:eastAsia="Aptos" w:cs="Aptos"/>
          <w:b/>
          <w:color w:val="FF0000"/>
          <w:sz w:val="24"/>
          <w:szCs w:val="24"/>
          <w:u w:val="single"/>
          <w:del w:id="166" w:author="Unknown Author" w:date="2025-11-02T12:32:10Z"/>
        </w:rPr>
      </w:pPr>
      <w:del w:id="165"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68" w:author="Unknown Author" w:date="2025-11-02T12:32:10Z"/>
        </w:rPr>
      </w:pPr>
      <w:del w:id="167"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0" w:author="Unknown Author" w:date="2025-11-02T12:32:10Z"/>
        </w:rPr>
      </w:pPr>
      <w:del w:id="169" w:author="Unknown Author" w:date="2025-11-02T12:32:10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2" w:author="Unknown Author" w:date="2025-11-02T12:32:10Z"/>
        </w:rPr>
      </w:pPr>
      <w:del w:id="171" w:author="Unknown Author" w:date="2025-11-02T12:32:10Z">
        <w:r>
          <w:rPr>
            <w:rFonts w:eastAsia="Aptos" w:cs="Aptos" w:ascii="Aptos" w:hAnsi="Aptos"/>
            <w:b/>
            <w:color w:val="FF0000"/>
            <w:sz w:val="24"/>
            <w:szCs w:val="24"/>
            <w:u w:val="single"/>
          </w:rPr>
        </w:r>
      </w:del>
    </w:p>
    <w:p>
      <w:pPr>
        <w:pStyle w:val="Normal"/>
        <w:rPr>
          <w:color w:val="FF0000"/>
          <w:sz w:val="32"/>
          <w:szCs w:val="32"/>
          <w:del w:id="174" w:author="Unknown Author" w:date="2025-11-02T12:32:10Z"/>
        </w:rPr>
      </w:pPr>
      <w:del w:id="173" w:author="Unknown Author" w:date="2025-11-02T12:32:10Z">
        <w:r>
          <w:rPr>
            <w:color w:val="FF0000"/>
            <w:sz w:val="32"/>
            <w:szCs w:val="32"/>
          </w:rPr>
        </w:r>
      </w:del>
    </w:p>
    <w:p>
      <w:pPr>
        <w:pStyle w:val="Normal"/>
        <w:rPr>
          <w:color w:val="FF0000"/>
          <w:sz w:val="32"/>
          <w:szCs w:val="32"/>
          <w:del w:id="176" w:author="Unknown Author" w:date="2025-11-02T12:32:10Z"/>
        </w:rPr>
      </w:pPr>
      <w:del w:id="175" w:author="Unknown Author" w:date="2025-11-02T12:32:10Z">
        <w:r>
          <w:rPr>
            <w:color w:val="FF0000"/>
            <w:sz w:val="32"/>
            <w:szCs w:val="32"/>
          </w:rPr>
        </w:r>
      </w:del>
    </w:p>
    <w:p>
      <w:pPr>
        <w:pStyle w:val="Normal"/>
        <w:rPr>
          <w:color w:val="FF0000"/>
          <w:sz w:val="32"/>
          <w:szCs w:val="32"/>
          <w:del w:id="178" w:author="Unknown Author" w:date="2025-11-02T12:32:10Z"/>
        </w:rPr>
      </w:pPr>
      <w:del w:id="177" w:author="Unknown Author" w:date="2025-11-02T12:32:10Z">
        <w:r>
          <w:rPr>
            <w:color w:val="FF0000"/>
            <w:sz w:val="32"/>
            <w:szCs w:val="32"/>
          </w:rPr>
        </w:r>
      </w:del>
    </w:p>
    <w:p>
      <w:pPr>
        <w:pStyle w:val="Normal"/>
        <w:rPr>
          <w:color w:val="FF0000"/>
          <w:sz w:val="32"/>
          <w:szCs w:val="32"/>
          <w:del w:id="180" w:author="Unknown Author" w:date="2025-11-02T12:32:10Z"/>
        </w:rPr>
      </w:pPr>
      <w:del w:id="179" w:author="Unknown Author" w:date="2025-11-02T12:32:10Z">
        <w:r>
          <w:rPr>
            <w:color w:val="FF0000"/>
            <w:sz w:val="32"/>
            <w:szCs w:val="32"/>
          </w:rPr>
        </w:r>
      </w:del>
    </w:p>
    <w:p>
      <w:pPr>
        <w:pStyle w:val="Normal"/>
        <w:rPr>
          <w:color w:val="FF0000"/>
          <w:sz w:val="32"/>
          <w:szCs w:val="32"/>
          <w:del w:id="182" w:author="Unknown Author" w:date="2025-11-02T12:32:10Z"/>
        </w:rPr>
      </w:pPr>
      <w:del w:id="181" w:author="Unknown Author" w:date="2025-11-02T12:32:10Z">
        <w:r>
          <w:rPr>
            <w:color w:val="FF0000"/>
            <w:sz w:val="32"/>
            <w:szCs w:val="32"/>
          </w:rPr>
        </w:r>
      </w:del>
    </w:p>
    <w:p>
      <w:pPr>
        <w:pStyle w:val="Normal"/>
        <w:rPr>
          <w:color w:val="3A3A3A"/>
          <w:sz w:val="40"/>
          <w:szCs w:val="40"/>
          <w:del w:id="185" w:author="Unknown Author" w:date="2025-11-02T19:54:47Z"/>
        </w:rPr>
      </w:pPr>
      <w:del w:id="183" w:author="Unknown Author" w:date="2025-11-02T12:32:10Z">
        <w:r>
          <w:rPr>
            <w:color w:val="3A3A3A"/>
            <w:sz w:val="40"/>
            <w:szCs w:val="40"/>
          </w:rPr>
          <w:delText>A</w:delText>
        </w:r>
      </w:del>
      <w:del w:id="184" w:author="Unknown Author" w:date="2025-11-02T19:54:47Z">
        <w:r>
          <w:rPr>
            <w:color w:val="3A3A3A"/>
            <w:sz w:val="40"/>
            <w:szCs w:val="40"/>
          </w:rPr>
          <w:delText>bstract</w:delText>
        </w:r>
      </w:del>
    </w:p>
    <w:p>
      <w:pPr>
        <w:pStyle w:val="Normal"/>
        <w:widowControl/>
        <w:bidi w:val="0"/>
        <w:spacing w:lineRule="auto" w:line="259" w:before="0" w:after="160"/>
        <w:jc w:val="left"/>
        <w:rPr>
          <w:color w:val="3A3A3A"/>
          <w:sz w:val="40"/>
          <w:szCs w:val="40"/>
          <w:del w:id="187" w:author="Unknown Author" w:date="2025-11-02T19:54:47Z"/>
        </w:rPr>
      </w:pPr>
      <w:del w:id="186" w:author="Unknown Author" w:date="2025-11-02T19:54:47Z">
        <w:r>
          <w:rPr>
            <w:color w:val="3A3A3A"/>
            <w:sz w:val="40"/>
            <w:szCs w:val="40"/>
          </w:rPr>
        </w:r>
      </w:del>
    </w:p>
    <w:p>
      <w:pPr>
        <w:pStyle w:val="Normal"/>
        <w:rPr>
          <w:color w:val="FF0000"/>
          <w:del w:id="189" w:author="Unknown Author" w:date="2025-11-02T12:32:23Z"/>
        </w:rPr>
      </w:pPr>
      <w:del w:id="188" w:author="Unknown Author" w:date="2025-11-02T12:32:23Z">
        <w:r>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del w:id="191" w:author="Unknown Author" w:date="2025-11-02T19:54:50Z"/>
        </w:rPr>
      </w:pPr>
      <w:del w:id="190" w:author="Unknown Author" w:date="2025-11-02T19:54:50Z">
        <w:r>
          <w:rPr>
            <w:color w:val="FF0000"/>
          </w:rPr>
        </w:r>
      </w:del>
    </w:p>
    <w:p>
      <w:pPr>
        <w:pStyle w:val="Normal"/>
        <w:rPr>
          <w:color w:val="FF0000"/>
          <w:del w:id="193" w:author="Unknown Author" w:date="2025-11-02T19:54:50Z"/>
        </w:rPr>
      </w:pPr>
      <w:del w:id="192" w:author="Unknown Author" w:date="2025-11-02T19:54:50Z">
        <w:r>
          <w:rPr>
            <w:color w:val="FF0000"/>
          </w:rPr>
        </w:r>
      </w:del>
    </w:p>
    <w:p>
      <w:pPr>
        <w:pStyle w:val="Normal"/>
        <w:rPr>
          <w:color w:val="FF0000"/>
          <w:del w:id="195" w:author="Unknown Author" w:date="2025-11-02T19:54:50Z"/>
        </w:rPr>
      </w:pPr>
      <w:del w:id="194" w:author="Unknown Author" w:date="2025-11-02T19:54:50Z">
        <w:r>
          <w:rPr>
            <w:color w:val="FF0000"/>
          </w:rPr>
        </w:r>
      </w:del>
    </w:p>
    <w:p>
      <w:pPr>
        <w:pStyle w:val="Normal"/>
        <w:rPr>
          <w:del w:id="197" w:author="Unknown Author" w:date="2025-11-02T19:54:50Z"/>
        </w:rPr>
      </w:pPr>
      <w:del w:id="196" w:author="Unknown Author" w:date="2025-11-02T19:54:50Z">
        <w:r>
          <w:rPr/>
        </w:r>
      </w:del>
    </w:p>
    <w:p>
      <w:pPr>
        <w:pStyle w:val="Normal"/>
        <w:rPr>
          <w:del w:id="199" w:author="Unknown Author" w:date="2025-11-02T19:54:50Z"/>
        </w:rPr>
      </w:pPr>
      <w:del w:id="198" w:author="Unknown Author" w:date="2025-11-02T19:54:50Z">
        <w:r>
          <w:rPr/>
        </w:r>
      </w:del>
    </w:p>
    <w:p>
      <w:pPr>
        <w:pStyle w:val="Normal"/>
        <w:rPr>
          <w:del w:id="201" w:author="Unknown Author" w:date="2025-11-02T19:54:50Z"/>
        </w:rPr>
      </w:pPr>
      <w:del w:id="200" w:author="Unknown Author" w:date="2025-11-02T19:54:50Z">
        <w:r>
          <w:rPr/>
        </w:r>
      </w:del>
    </w:p>
    <w:p>
      <w:pPr>
        <w:pStyle w:val="Normal"/>
        <w:rPr>
          <w:del w:id="203" w:author="Unknown Author" w:date="2025-11-02T19:54:50Z"/>
        </w:rPr>
      </w:pPr>
      <w:del w:id="202" w:author="Unknown Author" w:date="2025-11-02T19:54:50Z">
        <w:r>
          <w:rPr/>
        </w:r>
      </w:del>
    </w:p>
    <w:p>
      <w:pPr>
        <w:pStyle w:val="Normal"/>
        <w:rPr>
          <w:del w:id="205" w:author="Unknown Author" w:date="2025-11-02T19:54:50Z"/>
        </w:rPr>
      </w:pPr>
      <w:del w:id="204" w:author="Unknown Author" w:date="2025-11-02T19:54:50Z">
        <w:r>
          <w:rPr/>
        </w:r>
      </w:del>
    </w:p>
    <w:p>
      <w:pPr>
        <w:pStyle w:val="Normal"/>
        <w:rPr>
          <w:del w:id="207" w:author="Unknown Author" w:date="2025-11-02T19:54:50Z"/>
        </w:rPr>
      </w:pPr>
      <w:del w:id="206" w:author="Unknown Author" w:date="2025-11-02T19:54:50Z">
        <w:r>
          <w:rPr/>
        </w:r>
      </w:del>
    </w:p>
    <w:p>
      <w:pPr>
        <w:pStyle w:val="Normal"/>
        <w:rPr>
          <w:del w:id="209" w:author="Unknown Author" w:date="2025-11-02T19:54:50Z"/>
        </w:rPr>
      </w:pPr>
      <w:del w:id="208" w:author="Unknown Author" w:date="2025-11-02T19:54:50Z">
        <w:r>
          <w:rPr/>
        </w:r>
      </w:del>
    </w:p>
    <w:p>
      <w:pPr>
        <w:pStyle w:val="Normal"/>
        <w:rPr>
          <w:del w:id="211" w:author="Unknown Author" w:date="2025-11-02T19:54:50Z"/>
        </w:rPr>
      </w:pPr>
      <w:del w:id="210" w:author="Unknown Author" w:date="2025-11-02T19:54:50Z">
        <w:r>
          <w:rPr/>
        </w:r>
      </w:del>
    </w:p>
    <w:p>
      <w:pPr>
        <w:pStyle w:val="Normal"/>
        <w:rPr>
          <w:del w:id="213" w:author="Unknown Author" w:date="2025-11-02T19:54:50Z"/>
        </w:rPr>
      </w:pPr>
      <w:del w:id="212" w:author="Unknown Author" w:date="2025-11-02T19:54:50Z">
        <w:r>
          <w:rPr/>
        </w:r>
      </w:del>
    </w:p>
    <w:p>
      <w:pPr>
        <w:pStyle w:val="Normal"/>
        <w:rPr>
          <w:del w:id="215" w:author="Unknown Author" w:date="2025-11-02T19:54:50Z"/>
        </w:rPr>
      </w:pPr>
      <w:del w:id="214" w:author="Unknown Author" w:date="2025-11-02T19:54:50Z">
        <w:r>
          <w:rPr/>
        </w:r>
      </w:del>
    </w:p>
    <w:p>
      <w:pPr>
        <w:pStyle w:val="Normal"/>
        <w:rPr>
          <w:del w:id="217" w:author="Unknown Author" w:date="2025-11-02T19:54:50Z"/>
        </w:rPr>
      </w:pPr>
      <w:del w:id="216" w:author="Unknown Author" w:date="2025-11-02T19:54:50Z">
        <w:r>
          <w:rPr/>
        </w:r>
      </w:del>
    </w:p>
    <w:p>
      <w:pPr>
        <w:pStyle w:val="Normal"/>
        <w:rPr>
          <w:del w:id="219" w:author="Unknown Author" w:date="2025-11-02T19:54:50Z"/>
        </w:rPr>
      </w:pPr>
      <w:del w:id="218" w:author="Unknown Author" w:date="2025-11-02T19:54:50Z">
        <w:r>
          <w:rPr/>
        </w:r>
      </w:del>
    </w:p>
    <w:p>
      <w:pPr>
        <w:pStyle w:val="Normal"/>
        <w:rPr>
          <w:del w:id="221" w:author="Unknown Author" w:date="2025-11-02T19:54:50Z"/>
        </w:rPr>
      </w:pPr>
      <w:del w:id="220" w:author="Unknown Author" w:date="2025-11-02T19:54:50Z">
        <w:r>
          <w:rPr/>
        </w:r>
      </w:del>
    </w:p>
    <w:p>
      <w:pPr>
        <w:pStyle w:val="Normal"/>
        <w:rPr>
          <w:del w:id="223" w:author="Unknown Author" w:date="2025-11-02T19:54:50Z"/>
        </w:rPr>
      </w:pPr>
      <w:del w:id="222" w:author="Unknown Author" w:date="2025-11-02T19:54:50Z">
        <w:r>
          <w:rPr/>
        </w:r>
      </w:del>
    </w:p>
    <w:p>
      <w:pPr>
        <w:pStyle w:val="Normal"/>
        <w:rPr>
          <w:del w:id="225" w:author="Unknown Author" w:date="2025-11-02T19:54:50Z"/>
        </w:rPr>
      </w:pPr>
      <w:del w:id="224" w:author="Unknown Author" w:date="2025-11-02T19:54:50Z">
        <w:r>
          <w:rPr/>
        </w:r>
      </w:del>
    </w:p>
    <w:p>
      <w:pPr>
        <w:pStyle w:val="Normal"/>
        <w:rPr>
          <w:del w:id="227" w:author="Unknown Author" w:date="2025-11-02T19:54:50Z"/>
        </w:rPr>
      </w:pPr>
      <w:del w:id="226" w:author="Unknown Author" w:date="2025-11-02T19:54:50Z">
        <w:r>
          <w:rPr/>
        </w:r>
      </w:del>
    </w:p>
    <w:p>
      <w:pPr>
        <w:pStyle w:val="Normal"/>
        <w:rPr>
          <w:del w:id="229" w:author="Unknown Author" w:date="2025-11-02T19:54:50Z"/>
        </w:rPr>
      </w:pPr>
      <w:del w:id="228" w:author="Unknown Author" w:date="2025-11-02T19:54:50Z">
        <w:r>
          <w:rPr/>
        </w:r>
      </w:del>
    </w:p>
    <w:p>
      <w:pPr>
        <w:pStyle w:val="Normal"/>
        <w:rPr>
          <w:del w:id="231" w:author="Unknown Author" w:date="2025-11-02T19:54:50Z"/>
        </w:rPr>
      </w:pPr>
      <w:del w:id="230" w:author="Unknown Author" w:date="2025-11-02T19:54:50Z">
        <w:r>
          <w:rPr/>
        </w:r>
      </w:del>
    </w:p>
    <w:p>
      <w:pPr>
        <w:pStyle w:val="Normal"/>
        <w:rPr>
          <w:del w:id="233" w:author="Unknown Author" w:date="2025-11-02T19:54:50Z"/>
        </w:rPr>
      </w:pPr>
      <w:del w:id="232" w:author="Unknown Author" w:date="2025-11-02T19:54:50Z">
        <w:r>
          <w:rPr/>
        </w:r>
      </w:del>
    </w:p>
    <w:p>
      <w:pPr>
        <w:pStyle w:val="Normal"/>
        <w:rPr>
          <w:del w:id="235" w:author="Unknown Author" w:date="2025-11-02T19:54:50Z"/>
        </w:rPr>
      </w:pPr>
      <w:del w:id="234" w:author="Unknown Author" w:date="2025-11-02T19:54:50Z">
        <w:r>
          <w:rPr/>
        </w:r>
      </w:del>
    </w:p>
    <w:p>
      <w:pPr>
        <w:pStyle w:val="Normal"/>
        <w:rPr>
          <w:del w:id="237" w:author="Unknown Author" w:date="2025-11-02T19:54:50Z"/>
        </w:rPr>
      </w:pPr>
      <w:del w:id="236" w:author="Unknown Author" w:date="2025-11-02T19:54:50Z">
        <w:r>
          <w:rPr/>
        </w:r>
      </w:del>
    </w:p>
    <w:p>
      <w:pPr>
        <w:pStyle w:val="Normal"/>
        <w:rPr>
          <w:del w:id="239" w:author="Unknown Author" w:date="2025-11-02T19:54:50Z"/>
        </w:rPr>
      </w:pPr>
      <w:del w:id="238" w:author="Unknown Author" w:date="2025-11-02T19:54:50Z">
        <w:r>
          <w:rPr/>
        </w:r>
      </w:del>
    </w:p>
    <w:p>
      <w:pPr>
        <w:pStyle w:val="Normal"/>
        <w:keepNext w:val="true"/>
        <w:keepLines/>
        <w:spacing w:lineRule="auto" w:line="240" w:before="240" w:after="0"/>
        <w:rPr>
          <w:rFonts w:ascii="Play" w:hAnsi="Play" w:eastAsia="Play" w:cs="Play"/>
          <w:color w:val="0F4761"/>
          <w:sz w:val="32"/>
          <w:szCs w:val="32"/>
        </w:rPr>
      </w:pPr>
      <w:r>
        <w:rPr>
          <w:rFonts w:eastAsia="Play" w:cs="Play" w:ascii="Play" w:hAnsi="Play"/>
          <w:color w:val="0F4761"/>
          <w:sz w:val="32"/>
          <w:szCs w:val="32"/>
        </w:rPr>
        <w:t>Contents</w:t>
      </w:r>
    </w:p>
    <w:sdt>
      <w:sdtPr>
        <w:docPartObj>
          <w:docPartGallery w:val="Table of Contents"/>
          <w:docPartUnique w:val="true"/>
        </w:docPartObj>
      </w:sdtPr>
      <w:sdtContent>
        <w:p>
          <w:pPr>
            <w:pStyle w:val="Normal"/>
            <w:tabs>
              <w:tab w:val="clear" w:pos="720"/>
              <w:tab w:val="right" w:pos="9016" w:leader="dot"/>
            </w:tabs>
            <w:spacing w:before="0" w:after="100"/>
            <w:rPr>
              <w:rFonts w:ascii="Aptos" w:hAnsi="Aptos" w:eastAsia="Aptos" w:cs="Aptos"/>
              <w:color w:val="000000"/>
              <w:sz w:val="24"/>
              <w:szCs w:val="24"/>
            </w:rPr>
          </w:pPr>
          <w:r>
            <w:fldChar w:fldCharType="begin"/>
          </w:r>
          <w:r>
            <w:rPr>
              <w:webHidden/>
              <w:rStyle w:val="IndexLink"/>
              <w:vanish w:val="false"/>
              <w:color w:val="000000"/>
            </w:rPr>
            <w:instrText xml:space="preserve"> TOC \z \o "1-9" \u \t "Heading 1,1,Heading 2,2,Heading 3,3" \h</w:instrText>
          </w:r>
          <w:r>
            <w:rPr>
              <w:webHidden/>
              <w:rStyle w:val="IndexLink"/>
              <w:vanish w:val="false"/>
              <w:color w:val="000000"/>
            </w:rPr>
            <w:fldChar w:fldCharType="separate"/>
          </w:r>
          <w:hyperlink w:anchor="_heading=h.gjdgxs">
            <w:r>
              <w:rPr>
                <w:webHidden/>
                <w:rStyle w:val="IndexLink"/>
                <w:vanish w:val="false"/>
                <w:color w:val="000000"/>
              </w:rPr>
              <w:t>Introduction</w:t>
            </w:r>
            <w:r>
              <w:rPr>
                <w:rStyle w:val="IndexLink"/>
                <w:vanish w:val="false"/>
                <w:color w:val="000000"/>
              </w:rPr>
              <w:tab/>
              <w:t>1</w:t>
            </w:r>
          </w:hyperlink>
        </w:p>
        <w:p>
          <w:pPr>
            <w:pStyle w:val="Normal"/>
            <w:tabs>
              <w:tab w:val="clear" w:pos="720"/>
              <w:tab w:val="right" w:pos="9016" w:leader="dot"/>
            </w:tabs>
            <w:spacing w:before="0" w:after="100"/>
            <w:rPr>
              <w:rFonts w:ascii="Aptos" w:hAnsi="Aptos" w:eastAsia="Aptos" w:cs="Aptos"/>
              <w:color w:val="000000"/>
              <w:sz w:val="24"/>
              <w:szCs w:val="24"/>
            </w:rPr>
          </w:pPr>
          <w:hyperlink w:anchor="_heading=h.30j0zll">
            <w:r>
              <w:rPr>
                <w:webHidden/>
                <w:rStyle w:val="IndexLink"/>
                <w:vanish w:val="false"/>
                <w:color w:val="000000"/>
              </w:rPr>
              <w:t>Chapter 1</w:t>
              <w:tab/>
              <w:t>1</w:t>
            </w:r>
          </w:hyperlink>
        </w:p>
        <w:p>
          <w:pPr>
            <w:pStyle w:val="Normal"/>
            <w:tabs>
              <w:tab w:val="clear" w:pos="720"/>
              <w:tab w:val="right" w:pos="9016" w:leader="dot"/>
            </w:tabs>
            <w:spacing w:before="0" w:after="100"/>
            <w:ind w:left="220"/>
            <w:rPr>
              <w:rFonts w:ascii="Aptos" w:hAnsi="Aptos" w:eastAsia="Aptos" w:cs="Aptos"/>
              <w:color w:val="000000"/>
              <w:sz w:val="24"/>
              <w:szCs w:val="24"/>
            </w:rPr>
          </w:pPr>
          <w:hyperlink w:anchor="_heading=h.1fob9te">
            <w:r>
              <w:rPr>
                <w:webHidden/>
                <w:rStyle w:val="IndexLink"/>
                <w:vanish w:val="false"/>
                <w:color w:val="000000"/>
              </w:rPr>
              <w:t>Chapter 1.1</w:t>
              <w:tab/>
              <w:t>1</w:t>
            </w:r>
          </w:hyperlink>
        </w:p>
        <w:p>
          <w:pPr>
            <w:pStyle w:val="Normal"/>
            <w:tabs>
              <w:tab w:val="clear" w:pos="720"/>
              <w:tab w:val="right" w:pos="9016" w:leader="dot"/>
            </w:tabs>
            <w:spacing w:before="0" w:after="100"/>
            <w:ind w:left="440"/>
            <w:rPr>
              <w:rFonts w:ascii="Aptos" w:hAnsi="Aptos" w:eastAsia="Aptos" w:cs="Aptos"/>
              <w:color w:val="000000"/>
              <w:sz w:val="24"/>
              <w:szCs w:val="24"/>
            </w:rPr>
          </w:pPr>
          <w:hyperlink w:anchor="_heading=h.3znysh7">
            <w:r>
              <w:rPr>
                <w:webHidden/>
                <w:rStyle w:val="IndexLink"/>
                <w:vanish w:val="false"/>
                <w:color w:val="000000"/>
              </w:rPr>
              <w:t>Chapter 1.1.1.</w:t>
              <w:tab/>
              <w:t>1</w:t>
            </w:r>
          </w:hyperlink>
        </w:p>
        <w:p>
          <w:pPr>
            <w:pStyle w:val="Normal"/>
            <w:tabs>
              <w:tab w:val="clear" w:pos="720"/>
              <w:tab w:val="right" w:pos="9016" w:leader="dot"/>
            </w:tabs>
            <w:spacing w:before="0" w:after="100"/>
            <w:rPr>
              <w:rFonts w:ascii="Aptos" w:hAnsi="Aptos" w:eastAsia="Aptos" w:cs="Aptos"/>
              <w:color w:val="000000"/>
              <w:sz w:val="24"/>
              <w:szCs w:val="24"/>
            </w:rPr>
          </w:pPr>
          <w:hyperlink w:anchor="_heading=h.2et92p0">
            <w:r>
              <w:rPr>
                <w:webHidden/>
                <w:rStyle w:val="IndexLink"/>
                <w:vanish w:val="false"/>
                <w:color w:val="000000"/>
              </w:rPr>
              <w:t>References</w:t>
              <w:tab/>
              <w:t>2</w:t>
            </w:r>
          </w:hyperlink>
          <w:r>
            <w:rPr>
              <w:rStyle w:val="IndexLink"/>
              <w:vanish w:val="false"/>
              <w:color w:val="000000"/>
            </w:rPr>
            <w:fldChar w:fldCharType="end"/>
          </w:r>
        </w:p>
      </w:sdtContent>
    </w:sdt>
    <w:p>
      <w:pPr>
        <w:pStyle w:val="Normal"/>
        <w:widowControl/>
        <w:bidi w:val="0"/>
        <w:spacing w:lineRule="auto" w:line="259" w:before="0" w:after="160"/>
        <w:jc w:val="left"/>
        <w:rPr/>
      </w:pPr>
      <w:r>
        <w:rPr/>
      </w:r>
    </w:p>
    <w:p>
      <w:pPr>
        <w:pStyle w:val="Normal"/>
        <w:rPr/>
      </w:pPr>
      <w:r>
        <w:rPr/>
      </w:r>
    </w:p>
    <w:p>
      <w:pPr>
        <w:pStyle w:val="Normal"/>
        <w:rPr>
          <w:color w:val="FF0000"/>
        </w:rPr>
      </w:pPr>
      <w:del w:id="240" w:author="Unknown Author" w:date="2025-11-02T12:32:17Z">
        <w:r>
          <w:rPr>
            <w:color w:val="FF0000"/>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pPr>
      <w:r>
        <w:rPr/>
      </w:r>
    </w:p>
    <w:p>
      <w:pPr>
        <w:pStyle w:val="Heading1"/>
        <w:rPr>
          <w:rFonts w:ascii="Times New Roman" w:hAnsi="Times New Roman"/>
          <w:color w:val="000000"/>
          <w:ins w:id="242" w:author="Unknown Author" w:date="2025-11-02T12:46:13Z"/>
        </w:rPr>
      </w:pPr>
      <w:bookmarkStart w:id="0" w:name="_heading=h.gjdgxs"/>
      <w:bookmarkEnd w:id="0"/>
      <w:r>
        <w:rPr>
          <w:rFonts w:eastAsia="" w:cs="" w:ascii="Calibri" w:hAnsi="Calibri"/>
          <w:color w:themeColor="background2" w:themeShade="40" w:val="3A3A3A"/>
          <w:rPrChange w:id="0" w:author="Unknown Author" w:date="2025-11-03T21:17:42Z">
            <w:rPr>
              <w:sz w:val="40"/>
              <w:spacing w:val="-10"/>
              <w:kern w:val="2"/>
              <w:szCs w:val="40"/>
            </w:rPr>
          </w:rPrChange>
        </w:rPr>
        <w:t>Introduction</w:t>
      </w:r>
    </w:p>
    <w:p>
      <w:pPr>
        <w:pStyle w:val="Normal"/>
        <w:jc w:val="both"/>
        <w:rPr>
          <w:rFonts w:ascii="Times New Roman" w:hAnsi="Times New Roman"/>
          <w:color w:val="000000"/>
          <w:ins w:id="246" w:author="Unknown Author" w:date="2025-11-02T13:59:02Z"/>
        </w:rPr>
      </w:pPr>
      <w:ins w:id="243" w:author="Unknown Author" w:date="2025-11-02T13:40:10Z">
        <w:r>
          <w:rPr>
            <w:rFonts w:ascii="Times New Roman" w:hAnsi="Times New Roman"/>
            <w:color w:val="000000"/>
          </w:rPr>
          <w:t>E-commerce has experienced massive growth over the past decades, becoming a leading retail channel worldwide</w:t>
        </w:r>
      </w:ins>
      <w:ins w:id="244" w:author="Unknown Author" w:date="2025-11-02T13:41:25Z">
        <w:r>
          <w:rPr>
            <w:rFonts w:ascii="Times New Roman" w:hAnsi="Times New Roman"/>
            <w:color w:val="000000"/>
          </w:rPr>
          <w:t xml:space="preserve">. With over five billion internet users worldwide, consumers benefit from the advantages of online transactions (Statista, 2025). However, despite this evolution, most e-commerce businesses struggle with customer retention, particularly in maintaining client loyalty. According to recent data, </w:t>
        </w:r>
      </w:ins>
      <w:ins w:id="245" w:author="Unknown Author" w:date="2025-11-02T13:59:02Z">
        <w:r>
          <w:rPr>
            <w:rFonts w:ascii="Times New Roman" w:hAnsi="Times New Roman"/>
            <w:color w:val="000000"/>
          </w:rPr>
          <w:t xml:space="preserve"> only 2-3% of visitors to e-commerce platforms actually make purchases (Oberlo, 2024), indicating significant conversion challenges.</w:t>
        </w:r>
      </w:ins>
    </w:p>
    <w:p>
      <w:pPr>
        <w:pStyle w:val="Normal"/>
        <w:jc w:val="both"/>
        <w:rPr>
          <w:rFonts w:ascii="Times New Roman" w:hAnsi="Times New Roman"/>
          <w:color w:val="000000"/>
          <w:ins w:id="248" w:author="Unknown Author" w:date="2025-11-02T13:59:02Z"/>
        </w:rPr>
      </w:pPr>
      <w:ins w:id="247" w:author="Unknown Author" w:date="2025-11-02T14:34:33Z">
        <w:r>
          <w:rPr>
            <w:rFonts w:ascii="Times New Roman" w:hAnsi="Times New Roman"/>
            <w:color w:val="000000"/>
          </w:rPr>
          <w:t>Predicting purchase intention is crucial for e-commerce businesses because most website visitors leave without purchasing. This creates major challenges: companies cannot identify which visitors are likely to buy, resulting in wasted marketing spend on uninterested browsers and missed opportunities to convert high-intent visitors into long-term customers. Without predictive capabilities, businesses apply generic strategies to all visitors rather than targeted approaches based on purchase likelihood.</w:t>
        </w:r>
      </w:ins>
    </w:p>
    <w:p>
      <w:pPr>
        <w:pStyle w:val="Normal"/>
        <w:jc w:val="both"/>
        <w:rPr>
          <w:rFonts w:ascii="Times New Roman" w:hAnsi="Times New Roman"/>
          <w:color w:val="000000"/>
          <w:ins w:id="250" w:author="Unknown Author" w:date="2025-11-02T13:59:02Z"/>
        </w:rPr>
      </w:pPr>
      <w:ins w:id="249" w:author="Unknown Author" w:date="2025-11-02T14:35:07Z">
        <w:r>
          <w:rPr>
            <w:rFonts w:ascii="Times New Roman" w:hAnsi="Times New Roman"/>
            <w:color w:val="000000"/>
          </w:rPr>
          <w:t>This capstone project addresses these challenges by developing machine learning models to predict online shopping purchase intention. Using the Online Shoppers Purchasing Intention Dataset from the UCI Machine Learning Repository, this research will analyze behavioral patterns, temporal factors, and user characteristics to identify key predictors of purchase behavior.</w:t>
        </w:r>
      </w:ins>
    </w:p>
    <w:p>
      <w:pPr>
        <w:pStyle w:val="Normal"/>
        <w:jc w:val="both"/>
        <w:rPr>
          <w:rFonts w:ascii="Times New Roman" w:hAnsi="Times New Roman"/>
          <w:color w:val="000000"/>
          <w:ins w:id="252" w:author="Unknown Author" w:date="2025-11-02T14:56:32Z"/>
        </w:rPr>
      </w:pPr>
      <w:ins w:id="251" w:author="Unknown Author" w:date="2025-11-02T14:35:40Z">
        <w:r>
          <w:rPr>
            <w:rFonts w:ascii="Times New Roman" w:hAnsi="Times New Roman"/>
            <w:color w:val="000000"/>
          </w:rPr>
          <w:t>The significance of this project lies in its practical business impact. By accurately predicting purchase intention, e-commerce businesses can implement targeted retention strategies, optimize marketing budgets, and personalize customer experiences. This data-driven approach has the potential to increase conversion rates substantially, directly improving revenue and profitability while enhancing overall customer satisfaction (Content Square, 2025).</w:t>
        </w:r>
      </w:ins>
    </w:p>
    <w:p>
      <w:pPr>
        <w:pStyle w:val="Normal"/>
        <w:jc w:val="both"/>
        <w:rPr>
          <w:rFonts w:ascii="Times New Roman" w:hAnsi="Times New Roman"/>
          <w:color w:val="000000"/>
          <w:ins w:id="254" w:author="Unknown Author" w:date="2025-11-02T14:56:32Z"/>
        </w:rPr>
      </w:pPr>
      <w:ins w:id="253" w:author="Unknown Author" w:date="2025-11-02T14:56:32Z">
        <w:r>
          <w:rPr>
            <w:rFonts w:ascii="Times New Roman" w:hAnsi="Times New Roman"/>
            <w:color w:val="000000"/>
          </w:rPr>
        </w:r>
      </w:ins>
    </w:p>
    <w:p>
      <w:pPr>
        <w:pStyle w:val="Normal"/>
        <w:jc w:val="both"/>
        <w:rPr>
          <w:rFonts w:ascii="Times New Roman" w:hAnsi="Times New Roman"/>
          <w:color w:val="000000"/>
          <w:ins w:id="256" w:author="Unknown Author" w:date="2025-11-02T14:56:32Z"/>
        </w:rPr>
      </w:pPr>
      <w:ins w:id="255" w:author="Unknown Author" w:date="2025-11-02T14:56:32Z">
        <w:r>
          <w:rPr>
            <w:rFonts w:ascii="Times New Roman" w:hAnsi="Times New Roman"/>
            <w:color w:val="000000"/>
          </w:rPr>
        </w:r>
      </w:ins>
    </w:p>
    <w:p>
      <w:pPr>
        <w:pStyle w:val="Normal"/>
        <w:jc w:val="both"/>
        <w:rPr>
          <w:rFonts w:ascii="Times New Roman" w:hAnsi="Times New Roman"/>
          <w:color w:val="000000"/>
          <w:ins w:id="258" w:author="Unknown Author" w:date="2025-11-02T14:56:32Z"/>
        </w:rPr>
      </w:pPr>
      <w:ins w:id="257" w:author="Unknown Author" w:date="2025-11-02T14:56:32Z">
        <w:r>
          <w:rPr>
            <w:rFonts w:ascii="Times New Roman" w:hAnsi="Times New Roman"/>
            <w:color w:val="000000"/>
          </w:rPr>
        </w:r>
      </w:ins>
    </w:p>
    <w:p>
      <w:pPr>
        <w:pStyle w:val="Normal"/>
        <w:jc w:val="both"/>
        <w:rPr>
          <w:rFonts w:ascii="Times New Roman" w:hAnsi="Times New Roman"/>
          <w:color w:val="000000"/>
          <w:ins w:id="260" w:author="Unknown Author" w:date="2025-11-02T14:56:32Z"/>
        </w:rPr>
      </w:pPr>
      <w:ins w:id="259" w:author="Unknown Author" w:date="2025-11-02T14:56:32Z">
        <w:r>
          <w:rPr>
            <w:rFonts w:ascii="Times New Roman" w:hAnsi="Times New Roman"/>
            <w:color w:val="000000"/>
          </w:rPr>
        </w:r>
      </w:ins>
    </w:p>
    <w:p>
      <w:pPr>
        <w:pStyle w:val="Normal"/>
        <w:jc w:val="both"/>
        <w:rPr>
          <w:rFonts w:ascii="Times New Roman" w:hAnsi="Times New Roman"/>
          <w:color w:val="000000"/>
          <w:ins w:id="262" w:author="Unknown Author" w:date="2025-11-02T14:56:32Z"/>
        </w:rPr>
      </w:pPr>
      <w:ins w:id="261" w:author="Unknown Author" w:date="2025-11-02T14:56:32Z">
        <w:r>
          <w:rPr>
            <w:rFonts w:ascii="Times New Roman" w:hAnsi="Times New Roman"/>
            <w:color w:val="000000"/>
          </w:rPr>
        </w:r>
      </w:ins>
    </w:p>
    <w:p>
      <w:pPr>
        <w:pStyle w:val="Normal"/>
        <w:jc w:val="both"/>
        <w:rPr>
          <w:rFonts w:ascii="Times New Roman" w:hAnsi="Times New Roman"/>
          <w:color w:val="000000"/>
          <w:ins w:id="264" w:author="Unknown Author" w:date="2025-11-02T14:56:32Z"/>
        </w:rPr>
      </w:pPr>
      <w:ins w:id="263" w:author="Unknown Author" w:date="2025-11-02T14:56:32Z">
        <w:r>
          <w:rPr>
            <w:rFonts w:ascii="Times New Roman" w:hAnsi="Times New Roman"/>
            <w:color w:val="000000"/>
          </w:rPr>
        </w:r>
      </w:ins>
    </w:p>
    <w:p>
      <w:pPr>
        <w:pStyle w:val="Normal"/>
        <w:jc w:val="both"/>
        <w:rPr>
          <w:rFonts w:ascii="Times New Roman" w:hAnsi="Times New Roman"/>
          <w:color w:val="000000"/>
          <w:ins w:id="266" w:author="Unknown Author" w:date="2025-11-02T14:56:32Z"/>
        </w:rPr>
      </w:pPr>
      <w:ins w:id="265" w:author="Unknown Author" w:date="2025-11-02T14:56:32Z">
        <w:r>
          <w:rPr>
            <w:rFonts w:ascii="Times New Roman" w:hAnsi="Times New Roman"/>
            <w:color w:val="000000"/>
          </w:rPr>
        </w:r>
      </w:ins>
    </w:p>
    <w:p>
      <w:pPr>
        <w:pStyle w:val="Normal"/>
        <w:jc w:val="both"/>
        <w:rPr>
          <w:rFonts w:ascii="Times New Roman" w:hAnsi="Times New Roman"/>
          <w:color w:val="000000"/>
          <w:ins w:id="268" w:author="Unknown Author" w:date="2025-11-02T14:56:32Z"/>
        </w:rPr>
      </w:pPr>
      <w:ins w:id="267" w:author="Unknown Author" w:date="2025-11-02T14:56:32Z">
        <w:r>
          <w:rPr>
            <w:rFonts w:ascii="Times New Roman" w:hAnsi="Times New Roman"/>
            <w:color w:val="000000"/>
          </w:rPr>
        </w:r>
      </w:ins>
    </w:p>
    <w:p>
      <w:pPr>
        <w:pStyle w:val="Normal"/>
        <w:jc w:val="both"/>
        <w:rPr>
          <w:rFonts w:ascii="Times New Roman" w:hAnsi="Times New Roman"/>
          <w:color w:val="000000"/>
          <w:ins w:id="270" w:author="Unknown Author" w:date="2025-11-02T14:56:32Z"/>
        </w:rPr>
      </w:pPr>
      <w:ins w:id="269" w:author="Unknown Author" w:date="2025-11-02T14:56:32Z">
        <w:r>
          <w:rPr>
            <w:rFonts w:ascii="Times New Roman" w:hAnsi="Times New Roman"/>
            <w:color w:val="000000"/>
          </w:rPr>
        </w:r>
      </w:ins>
    </w:p>
    <w:p>
      <w:pPr>
        <w:pStyle w:val="Normal"/>
        <w:jc w:val="both"/>
        <w:rPr>
          <w:rFonts w:ascii="Times New Roman" w:hAnsi="Times New Roman"/>
          <w:color w:val="000000"/>
          <w:ins w:id="272" w:author="Unknown Author" w:date="2025-11-02T14:56:32Z"/>
        </w:rPr>
      </w:pPr>
      <w:ins w:id="271" w:author="Unknown Author" w:date="2025-11-02T14:56:32Z">
        <w:r>
          <w:rPr>
            <w:rFonts w:ascii="Times New Roman" w:hAnsi="Times New Roman"/>
            <w:color w:val="000000"/>
          </w:rPr>
        </w:r>
      </w:ins>
    </w:p>
    <w:p>
      <w:pPr>
        <w:pStyle w:val="Normal"/>
        <w:jc w:val="both"/>
        <w:rPr>
          <w:rFonts w:ascii="Times New Roman" w:hAnsi="Times New Roman"/>
          <w:color w:val="000000"/>
          <w:ins w:id="274" w:author="Unknown Author" w:date="2025-11-02T14:56:32Z"/>
        </w:rPr>
      </w:pPr>
      <w:ins w:id="273" w:author="Unknown Author" w:date="2025-11-02T14:56:32Z">
        <w:r>
          <w:rPr>
            <w:rFonts w:ascii="Times New Roman" w:hAnsi="Times New Roman"/>
            <w:color w:val="000000"/>
          </w:rPr>
        </w:r>
      </w:ins>
    </w:p>
    <w:p>
      <w:pPr>
        <w:pStyle w:val="Normal"/>
        <w:jc w:val="both"/>
        <w:rPr>
          <w:rFonts w:ascii="Times New Roman" w:hAnsi="Times New Roman"/>
          <w:color w:val="000000"/>
          <w:ins w:id="276" w:author="Unknown Author" w:date="2025-11-02T14:56:32Z"/>
        </w:rPr>
      </w:pPr>
      <w:ins w:id="275" w:author="Unknown Author" w:date="2025-11-02T14:56:32Z">
        <w:r>
          <w:rPr>
            <w:rFonts w:ascii="Times New Roman" w:hAnsi="Times New Roman"/>
            <w:color w:val="000000"/>
          </w:rPr>
        </w:r>
      </w:ins>
    </w:p>
    <w:p>
      <w:pPr>
        <w:pStyle w:val="Normal"/>
        <w:jc w:val="both"/>
        <w:rPr>
          <w:rFonts w:ascii="Times New Roman" w:hAnsi="Times New Roman"/>
          <w:color w:val="000000"/>
          <w:ins w:id="278" w:author="Unknown Author" w:date="2025-11-02T14:56:32Z"/>
        </w:rPr>
      </w:pPr>
      <w:ins w:id="277" w:author="Unknown Author" w:date="2025-11-02T14:56:32Z">
        <w:r>
          <w:rPr>
            <w:rFonts w:ascii="Times New Roman" w:hAnsi="Times New Roman"/>
            <w:color w:val="000000"/>
          </w:rPr>
        </w:r>
      </w:ins>
    </w:p>
    <w:p>
      <w:pPr>
        <w:pStyle w:val="Normal"/>
        <w:jc w:val="both"/>
        <w:rPr>
          <w:rFonts w:ascii="Times New Roman" w:hAnsi="Times New Roman"/>
          <w:color w:val="000000"/>
          <w:ins w:id="280" w:author="Unknown Author" w:date="2025-11-02T14:56:32Z"/>
        </w:rPr>
      </w:pPr>
      <w:ins w:id="279" w:author="Unknown Author" w:date="2025-11-02T14:56:32Z">
        <w:r>
          <w:rPr>
            <w:rFonts w:ascii="Times New Roman" w:hAnsi="Times New Roman"/>
            <w:color w:val="000000"/>
          </w:rPr>
        </w:r>
      </w:ins>
    </w:p>
    <w:p>
      <w:pPr>
        <w:pStyle w:val="Normal"/>
        <w:jc w:val="both"/>
        <w:rPr>
          <w:rFonts w:ascii="Times New Roman" w:hAnsi="Times New Roman"/>
          <w:color w:val="000000"/>
          <w:ins w:id="282" w:author="Unknown Author" w:date="2025-11-02T13:59:02Z"/>
        </w:rPr>
      </w:pPr>
      <w:ins w:id="281" w:author="Unknown Author" w:date="2025-11-02T13:59:02Z">
        <w:r>
          <w:rPr>
            <w:rFonts w:ascii="Times New Roman" w:hAnsi="Times New Roman"/>
            <w:color w:val="000000"/>
          </w:rPr>
        </w:r>
      </w:ins>
    </w:p>
    <w:p>
      <w:pPr>
        <w:pStyle w:val="Normal"/>
        <w:jc w:val="both"/>
        <w:rPr>
          <w:rFonts w:ascii="Times New Roman" w:hAnsi="Times New Roman"/>
          <w:ins w:id="284" w:author="Unknown Author" w:date="2025-11-02T13:59:02Z"/>
        </w:rPr>
      </w:pPr>
      <w:ins w:id="283" w:author="Unknown Author" w:date="2025-11-02T13:59:02Z">
        <w:r>
          <w:rPr>
            <w:rFonts w:ascii="Times New Roman" w:hAnsi="Times New Roman"/>
          </w:rPr>
        </w:r>
      </w:ins>
    </w:p>
    <w:p>
      <w:pPr>
        <w:pStyle w:val="Normal"/>
        <w:jc w:val="both"/>
        <w:rPr>
          <w:rFonts w:ascii="Times New Roman" w:hAnsi="Times New Roman"/>
        </w:rPr>
      </w:pPr>
      <w:ins w:id="285" w:author="Unknown Author" w:date="2025-11-02T13:25:24Z">
        <w:r>
          <w:rPr>
            <w:rFonts w:ascii="Times New Roman" w:hAnsi="Times New Roman"/>
          </w:rPr>
          <w:t xml:space="preserve"> </w:t>
        </w:r>
      </w:ins>
    </w:p>
    <w:p>
      <w:pPr>
        <w:pStyle w:val="Heading1"/>
        <w:rPr>
          <w:ins w:id="288" w:author="Unknown Author" w:date="2025-11-02T14:56:49Z"/>
        </w:rPr>
      </w:pPr>
      <w:del w:id="286" w:author="Unknown Author" w:date="2025-11-02T14:56:49Z">
        <w:bookmarkStart w:id="1" w:name="_heading=h.30j0zll_Copy_1_Copy_1_Copy_1_"/>
        <w:bookmarkEnd w:id="1"/>
        <w:r>
          <w:rPr/>
          <w:delText>Chapter 1</w:delText>
        </w:r>
      </w:del>
      <w:ins w:id="287" w:author="Unknown Author" w:date="2025-11-02T14:56:49Z">
        <w:r>
          <w:rPr>
            <w:rFonts w:ascii="Times New Roman" w:hAnsi="Times New Roman"/>
            <w:color w:val="000000"/>
          </w:rPr>
          <w:t>Objectives</w:t>
        </w:r>
      </w:ins>
    </w:p>
    <w:p>
      <w:pPr>
        <w:pStyle w:val="Normal"/>
        <w:jc w:val="both"/>
        <w:rPr>
          <w:rFonts w:ascii="Times New Roman" w:hAnsi="Times New Roman"/>
          <w:color w:val="000000"/>
          <w:ins w:id="290" w:author="Unknown Author" w:date="2025-11-02T14:56:49Z"/>
        </w:rPr>
      </w:pPr>
      <w:ins w:id="289" w:author="Unknown Author" w:date="2025-11-02T14:56:49Z">
        <w:r>
          <w:rPr>
            <w:rFonts w:ascii="Times New Roman" w:hAnsi="Times New Roman"/>
            <w:color w:val="000000"/>
          </w:rPr>
          <w:t>This project is guided by the following business hypothesis: by predicting purchasing intention and conversion patterns, business can use machine learning to identify high-potential customers, create  better strategies, and significantly improve their conversion rates.</w:t>
        </w:r>
      </w:ins>
    </w:p>
    <w:p>
      <w:pPr>
        <w:pStyle w:val="Normal"/>
        <w:jc w:val="both"/>
        <w:rPr>
          <w:rFonts w:ascii="Times New Roman" w:hAnsi="Times New Roman"/>
          <w:color w:val="000000"/>
          <w:ins w:id="292" w:author="Unknown Author" w:date="2025-11-02T14:56:49Z"/>
        </w:rPr>
      </w:pPr>
      <w:ins w:id="291" w:author="Unknown Author" w:date="2025-11-02T14:56:49Z">
        <w:r>
          <w:rPr>
            <w:rFonts w:ascii="Times New Roman" w:hAnsi="Times New Roman"/>
            <w:color w:val="000000"/>
          </w:rPr>
          <w:t>This capstone has four clear objectives:</w:t>
        </w:r>
      </w:ins>
    </w:p>
    <w:p>
      <w:pPr>
        <w:pStyle w:val="Normal"/>
        <w:jc w:val="both"/>
        <w:rPr>
          <w:rFonts w:ascii="Times New Roman" w:hAnsi="Times New Roman"/>
          <w:color w:val="000000"/>
          <w:ins w:id="294" w:author="Unknown Author" w:date="2025-11-02T14:56:49Z"/>
        </w:rPr>
      </w:pPr>
      <w:ins w:id="293" w:author="Unknown Author" w:date="2025-11-02T14:56:49Z">
        <w:r>
          <w:rPr>
            <w:rFonts w:ascii="Times New Roman" w:hAnsi="Times New Roman"/>
            <w:color w:val="000000"/>
          </w:rPr>
          <w:t>1. To build and test different machine learning models (like Regression and Random Forest) that can predict which visitors will make a purchase. The goal is to create models that are accurate enough for businesses to trust and use in their decision-making.</w:t>
        </w:r>
      </w:ins>
    </w:p>
    <w:p>
      <w:pPr>
        <w:pStyle w:val="Normal"/>
        <w:jc w:val="both"/>
        <w:rPr>
          <w:rFonts w:ascii="Times New Roman" w:hAnsi="Times New Roman"/>
          <w:color w:val="000000"/>
          <w:ins w:id="296" w:author="Unknown Author" w:date="2025-11-02T14:56:49Z"/>
        </w:rPr>
      </w:pPr>
      <w:ins w:id="295" w:author="Unknown Author" w:date="2025-11-02T14:56:49Z">
        <w:r>
          <w:rPr>
            <w:rFonts w:ascii="Times New Roman" w:hAnsi="Times New Roman"/>
            <w:color w:val="000000"/>
          </w:rPr>
          <w:t>2. To find out what factors make people more likely to buy. This includes analyzing visitor behavior (how they browse the website), timing factors (like special days or weekends), and user characteristics (new vs. returning customers). Understanding these patterns will help businesses know what drives purchases.</w:t>
        </w:r>
      </w:ins>
    </w:p>
    <w:p>
      <w:pPr>
        <w:pStyle w:val="Normal"/>
        <w:jc w:val="both"/>
        <w:rPr>
          <w:rFonts w:ascii="Times New Roman" w:hAnsi="Times New Roman"/>
          <w:color w:val="000000"/>
          <w:ins w:id="298" w:author="Unknown Author" w:date="2025-11-02T14:56:49Z"/>
        </w:rPr>
      </w:pPr>
      <w:ins w:id="297" w:author="Unknown Author" w:date="2025-11-02T14:56:49Z">
        <w:r>
          <w:rPr>
            <w:rFonts w:ascii="Times New Roman" w:hAnsi="Times New Roman"/>
            <w:color w:val="000000"/>
          </w:rPr>
          <w:t>3. To create practical strategies that businesses can use to increase conversions. These strategies will be customized for different types of customers, with specific recommendations for engaging each group effectively.</w:t>
        </w:r>
      </w:ins>
    </w:p>
    <w:p>
      <w:pPr>
        <w:pStyle w:val="Normal"/>
        <w:jc w:val="both"/>
        <w:rPr>
          <w:rFonts w:ascii="Times New Roman" w:hAnsi="Times New Roman"/>
          <w:color w:val="000000"/>
          <w:ins w:id="300" w:author="Unknown Author" w:date="2025-11-02T14:56:49Z"/>
        </w:rPr>
      </w:pPr>
      <w:ins w:id="299" w:author="Unknown Author" w:date="2025-11-02T14:56:49Z">
        <w:r>
          <w:rPr>
            <w:rFonts w:ascii="Times New Roman" w:hAnsi="Times New Roman"/>
            <w:color w:val="000000"/>
          </w:rPr>
          <w:t>4. To build a visual dashboard that shows the predictions and recommendations in a simple, easy-to-understand way. This tool will help business managers make quick decisions without needing to be data experts.</w:t>
        </w:r>
      </w:ins>
    </w:p>
    <w:p>
      <w:pPr>
        <w:pStyle w:val="Normal"/>
        <w:rPr>
          <w:rFonts w:ascii="Times New Roman" w:hAnsi="Times New Roman"/>
          <w:color w:val="000000"/>
          <w:ins w:id="302" w:author="Unknown Author" w:date="2025-11-02T14:56:49Z"/>
        </w:rPr>
      </w:pPr>
      <w:ins w:id="301" w:author="Unknown Author" w:date="2025-11-02T14:56:49Z">
        <w:r>
          <w:rPr>
            <w:rFonts w:ascii="Times New Roman" w:hAnsi="Times New Roman"/>
            <w:color w:val="000000"/>
          </w:rPr>
        </w:r>
      </w:ins>
    </w:p>
    <w:p>
      <w:pPr>
        <w:pStyle w:val="Normal"/>
        <w:rPr>
          <w:ins w:id="304" w:author="Unknown Author" w:date="2025-11-02T14:56:49Z"/>
        </w:rPr>
      </w:pPr>
      <w:ins w:id="303" w:author="Unknown Author" w:date="2025-11-02T14:56:49Z">
        <w:r>
          <w:rPr/>
        </w:r>
      </w:ins>
    </w:p>
    <w:p>
      <w:pPr>
        <w:pStyle w:val="Normal"/>
        <w:rPr>
          <w:ins w:id="306" w:author="Unknown Author" w:date="2025-11-02T14:56:49Z"/>
        </w:rPr>
      </w:pPr>
      <w:ins w:id="305" w:author="Unknown Author" w:date="2025-11-02T14:56:49Z">
        <w:r>
          <w:rPr/>
        </w:r>
      </w:ins>
    </w:p>
    <w:p>
      <w:pPr>
        <w:pStyle w:val="Normal"/>
        <w:rPr>
          <w:ins w:id="308" w:author="Unknown Author" w:date="2025-11-02T14:56:49Z"/>
        </w:rPr>
      </w:pPr>
      <w:ins w:id="307" w:author="Unknown Author" w:date="2025-11-02T14:56:49Z">
        <w:r>
          <w:rPr/>
        </w:r>
      </w:ins>
    </w:p>
    <w:p>
      <w:pPr>
        <w:pStyle w:val="Normal"/>
        <w:rPr>
          <w:ins w:id="310" w:author="Unknown Author" w:date="2025-11-02T14:56:49Z"/>
        </w:rPr>
      </w:pPr>
      <w:ins w:id="309" w:author="Unknown Author" w:date="2025-11-02T14:56:49Z">
        <w:r>
          <w:rPr/>
        </w:r>
      </w:ins>
    </w:p>
    <w:p>
      <w:pPr>
        <w:pStyle w:val="Normal"/>
        <w:rPr>
          <w:ins w:id="312" w:author="Unknown Author" w:date="2025-11-02T14:56:49Z"/>
        </w:rPr>
      </w:pPr>
      <w:ins w:id="311" w:author="Unknown Author" w:date="2025-11-02T14:56:49Z">
        <w:r>
          <w:rPr/>
        </w:r>
      </w:ins>
    </w:p>
    <w:p>
      <w:pPr>
        <w:pStyle w:val="Normal"/>
        <w:rPr>
          <w:ins w:id="314" w:author="Unknown Author" w:date="2025-11-02T14:56:49Z"/>
        </w:rPr>
      </w:pPr>
      <w:ins w:id="313" w:author="Unknown Author" w:date="2025-11-02T14:56:49Z">
        <w:r>
          <w:rPr/>
        </w:r>
      </w:ins>
    </w:p>
    <w:p>
      <w:pPr>
        <w:pStyle w:val="Normal"/>
        <w:rPr>
          <w:ins w:id="316" w:author="Unknown Author" w:date="2025-11-02T14:56:49Z"/>
        </w:rPr>
      </w:pPr>
      <w:ins w:id="315" w:author="Unknown Author" w:date="2025-11-02T14:56:49Z">
        <w:r>
          <w:rPr/>
        </w:r>
      </w:ins>
    </w:p>
    <w:p>
      <w:pPr>
        <w:pStyle w:val="Normal"/>
        <w:rPr>
          <w:ins w:id="318" w:author="Unknown Author" w:date="2025-11-02T14:56:49Z"/>
        </w:rPr>
      </w:pPr>
      <w:ins w:id="317" w:author="Unknown Author" w:date="2025-11-02T14:56:49Z">
        <w:r>
          <w:rPr/>
        </w:r>
      </w:ins>
    </w:p>
    <w:p>
      <w:pPr>
        <w:pStyle w:val="Normal"/>
        <w:rPr>
          <w:ins w:id="320" w:author="Unknown Author" w:date="2025-11-02T14:56:49Z"/>
        </w:rPr>
      </w:pPr>
      <w:ins w:id="319" w:author="Unknown Author" w:date="2025-11-02T14:56:49Z">
        <w:r>
          <w:rPr/>
        </w:r>
      </w:ins>
    </w:p>
    <w:p>
      <w:pPr>
        <w:pStyle w:val="Normal"/>
        <w:rPr>
          <w:ins w:id="322" w:author="Unknown Author" w:date="2025-11-02T14:56:49Z"/>
        </w:rPr>
      </w:pPr>
      <w:ins w:id="321" w:author="Unknown Author" w:date="2025-11-02T14:56:49Z">
        <w:r>
          <w:rPr/>
        </w:r>
      </w:ins>
    </w:p>
    <w:p>
      <w:pPr>
        <w:pStyle w:val="Normal"/>
        <w:rPr>
          <w:ins w:id="324" w:author="Unknown Author" w:date="2025-11-02T14:56:49Z"/>
        </w:rPr>
      </w:pPr>
      <w:ins w:id="323" w:author="Unknown Author" w:date="2025-11-02T14:56:49Z">
        <w:r>
          <w:rPr/>
        </w:r>
      </w:ins>
    </w:p>
    <w:p>
      <w:pPr>
        <w:pStyle w:val="Normal"/>
        <w:rPr>
          <w:ins w:id="326" w:author="Unknown Author" w:date="2025-11-02T14:56:49Z"/>
        </w:rPr>
      </w:pPr>
      <w:ins w:id="325" w:author="Unknown Author" w:date="2025-11-02T14:56:49Z">
        <w:r>
          <w:rPr/>
        </w:r>
      </w:ins>
    </w:p>
    <w:p>
      <w:pPr>
        <w:pStyle w:val="Normal"/>
        <w:rPr>
          <w:ins w:id="328" w:author="Unknown Author" w:date="2025-11-02T14:56:49Z"/>
        </w:rPr>
      </w:pPr>
      <w:ins w:id="327" w:author="Unknown Author" w:date="2025-11-02T14:56:49Z">
        <w:r>
          <w:rPr/>
        </w:r>
      </w:ins>
    </w:p>
    <w:p>
      <w:pPr>
        <w:pStyle w:val="Normal"/>
        <w:rPr>
          <w:ins w:id="330" w:author="Unknown Author" w:date="2025-11-02T14:56:49Z"/>
        </w:rPr>
      </w:pPr>
      <w:ins w:id="329" w:author="Unknown Author" w:date="2025-11-02T14:56:49Z">
        <w:r>
          <w:rPr/>
        </w:r>
      </w:ins>
    </w:p>
    <w:p>
      <w:pPr>
        <w:pStyle w:val="Normal"/>
        <w:rPr>
          <w:ins w:id="332" w:author="Unknown Author" w:date="2025-11-02T14:56:49Z"/>
        </w:rPr>
      </w:pPr>
      <w:ins w:id="331" w:author="Unknown Author" w:date="2025-11-02T14:56:49Z">
        <w:r>
          <w:rPr/>
        </w:r>
      </w:ins>
    </w:p>
    <w:p>
      <w:pPr>
        <w:pStyle w:val="Normal"/>
        <w:rPr>
          <w:ins w:id="334" w:author="Unknown Author" w:date="2025-11-02T14:56:49Z"/>
        </w:rPr>
      </w:pPr>
      <w:ins w:id="333" w:author="Unknown Author" w:date="2025-11-02T14:56:49Z">
        <w:r>
          <w:rPr/>
        </w:r>
      </w:ins>
    </w:p>
    <w:p>
      <w:pPr>
        <w:pStyle w:val="Normal"/>
        <w:rPr>
          <w:ins w:id="336" w:author="Unknown Author" w:date="2025-11-02T14:56:49Z"/>
        </w:rPr>
      </w:pPr>
      <w:ins w:id="335" w:author="Unknown Author" w:date="2025-11-02T14:56:49Z">
        <w:r>
          <w:rPr/>
        </w:r>
      </w:ins>
    </w:p>
    <w:p>
      <w:pPr>
        <w:pStyle w:val="Heading1"/>
        <w:rPr>
          <w:rFonts w:ascii="Times New Roman" w:hAnsi="Times New Roman"/>
          <w:color w:val="000000"/>
          <w:ins w:id="338" w:author="Unknown Author" w:date="2025-11-02T19:53:38Z"/>
        </w:rPr>
      </w:pPr>
      <w:ins w:id="337" w:author="Unknown Author" w:date="2025-11-02T19:53:38Z">
        <w:r>
          <w:rPr>
            <w:rFonts w:ascii="Times New Roman" w:hAnsi="Times New Roman"/>
            <w:color w:val="000000"/>
          </w:rPr>
          <w:t>Problem Definition</w:t>
        </w:r>
      </w:ins>
    </w:p>
    <w:p>
      <w:pPr>
        <w:pStyle w:val="Normal"/>
        <w:jc w:val="both"/>
        <w:rPr>
          <w:rFonts w:ascii="Times New Roman" w:hAnsi="Times New Roman"/>
          <w:color w:val="000000"/>
          <w:ins w:id="340" w:author="Unknown Author" w:date="2025-11-03T17:30:20Z"/>
        </w:rPr>
      </w:pPr>
      <w:ins w:id="339" w:author="Unknown Author" w:date="2025-11-03T17:30:20Z">
        <w:r>
          <w:rPr>
            <w:rFonts w:ascii="Times New Roman" w:hAnsi="Times New Roman"/>
            <w:color w:val="000000"/>
          </w:rPr>
          <w:t xml:space="preserve">A large number of people who visit their sites do not make a purchase. In fact, only 2-3% of visitors purchase products, leaving a whopping 97-98% of people empty-handed (Oberlo, 2024). This is exasperating for businesses as the businesses spend a considerable amount of money on advertisements to attract visitors to sites, yet barely any of them turn out to be paying customers. They are literally throwing money at people who wouldn't purchase in the first place. </w:t>
        </w:r>
      </w:ins>
    </w:p>
    <w:p>
      <w:pPr>
        <w:pStyle w:val="Normal"/>
        <w:jc w:val="both"/>
        <w:rPr>
          <w:rFonts w:ascii="Times New Roman" w:hAnsi="Times New Roman"/>
          <w:color w:val="000000"/>
          <w:ins w:id="342" w:author="Unknown Author" w:date="2025-11-03T17:30:20Z"/>
        </w:rPr>
      </w:pPr>
      <w:ins w:id="341" w:author="Unknown Author" w:date="2025-11-03T17:30:20Z">
        <w:r>
          <w:rPr>
            <w:rFonts w:ascii="Times New Roman" w:hAnsi="Times New Roman"/>
            <w:color w:val="000000"/>
          </w:rPr>
          <w:t xml:space="preserve">The critical problem here is that businesses cannot distinguish between a visitor who is considering a purchase and one who is only window shopping. As a result of this challenge, businesses end up treating visitors in the same way since they cannot predict who is likely to make a purchase. This means that they will waste money on marketing campaigns targeting visitors who are not interested in purchasing. </w:t>
        </w:r>
      </w:ins>
    </w:p>
    <w:p>
      <w:pPr>
        <w:pStyle w:val="Normal"/>
        <w:jc w:val="both"/>
        <w:rPr>
          <w:rFonts w:ascii="Times New Roman" w:hAnsi="Times New Roman"/>
          <w:color w:val="000000"/>
          <w:ins w:id="344" w:author="Unknown Author" w:date="2025-11-02T19:53:38Z"/>
        </w:rPr>
      </w:pPr>
      <w:ins w:id="343" w:author="Unknown Author" w:date="2025-11-03T17:30:20Z">
        <w:r>
          <w:rPr>
            <w:rFonts w:ascii="Times New Roman" w:hAnsi="Times New Roman"/>
            <w:color w:val="000000"/>
          </w:rPr>
          <w:t>This is a problem that is costing businesses real money. It is impacting marketing budgets as they are spent on the wrong people, and customers are losing the business as a result. A small increase in conversion rates will result in a large increase in the bottom line. This is what makes this solution imperative in today’s competitive marketplace.</w:t>
        </w:r>
      </w:ins>
    </w:p>
    <w:p>
      <w:pPr>
        <w:pStyle w:val="Normal"/>
        <w:rPr>
          <w:rFonts w:ascii="Times New Roman" w:hAnsi="Times New Roman"/>
          <w:ins w:id="346" w:author="Unknown Author" w:date="2025-11-02T19:53:38Z"/>
        </w:rPr>
      </w:pPr>
      <w:ins w:id="345" w:author="Unknown Author" w:date="2025-11-02T19:53:38Z">
        <w:r>
          <w:rPr>
            <w:rFonts w:ascii="Times New Roman" w:hAnsi="Times New Roman"/>
          </w:rPr>
        </w:r>
      </w:ins>
    </w:p>
    <w:p>
      <w:pPr>
        <w:pStyle w:val="Normal"/>
        <w:rPr>
          <w:ins w:id="348" w:author="Unknown Author" w:date="2025-11-02T19:53:38Z"/>
        </w:rPr>
      </w:pPr>
      <w:ins w:id="347" w:author="Unknown Author" w:date="2025-11-02T19:53:38Z">
        <w:r>
          <w:rPr/>
        </w:r>
      </w:ins>
    </w:p>
    <w:p>
      <w:pPr>
        <w:pStyle w:val="Normal"/>
        <w:rPr>
          <w:ins w:id="350" w:author="Unknown Author" w:date="2025-11-02T19:53:38Z"/>
        </w:rPr>
      </w:pPr>
      <w:ins w:id="349" w:author="Unknown Author" w:date="2025-11-02T19:53:38Z">
        <w:r>
          <w:rPr/>
        </w:r>
      </w:ins>
    </w:p>
    <w:p>
      <w:pPr>
        <w:pStyle w:val="Normal"/>
        <w:rPr>
          <w:ins w:id="352" w:author="Unknown Author" w:date="2025-11-02T19:53:38Z"/>
        </w:rPr>
      </w:pPr>
      <w:ins w:id="351" w:author="Unknown Author" w:date="2025-11-02T19:53:38Z">
        <w:r>
          <w:rPr/>
        </w:r>
      </w:ins>
    </w:p>
    <w:p>
      <w:pPr>
        <w:pStyle w:val="Normal"/>
        <w:rPr>
          <w:ins w:id="354" w:author="Unknown Author" w:date="2025-11-02T19:53:38Z"/>
        </w:rPr>
      </w:pPr>
      <w:ins w:id="353" w:author="Unknown Author" w:date="2025-11-02T19:53:38Z">
        <w:r>
          <w:rPr/>
        </w:r>
      </w:ins>
    </w:p>
    <w:p>
      <w:pPr>
        <w:pStyle w:val="Normal"/>
        <w:rPr>
          <w:ins w:id="356" w:author="Unknown Author" w:date="2025-11-02T19:53:38Z"/>
        </w:rPr>
      </w:pPr>
      <w:ins w:id="355" w:author="Unknown Author" w:date="2025-11-02T19:53:38Z">
        <w:r>
          <w:rPr/>
        </w:r>
      </w:ins>
    </w:p>
    <w:p>
      <w:pPr>
        <w:pStyle w:val="Normal"/>
        <w:rPr>
          <w:ins w:id="358" w:author="Unknown Author" w:date="2025-11-02T19:53:38Z"/>
        </w:rPr>
      </w:pPr>
      <w:ins w:id="357" w:author="Unknown Author" w:date="2025-11-02T19:53:38Z">
        <w:r>
          <w:rPr/>
        </w:r>
      </w:ins>
    </w:p>
    <w:p>
      <w:pPr>
        <w:pStyle w:val="Normal"/>
        <w:rPr>
          <w:ins w:id="360" w:author="Unknown Author" w:date="2025-11-02T19:53:38Z"/>
        </w:rPr>
      </w:pPr>
      <w:ins w:id="359" w:author="Unknown Author" w:date="2025-11-02T19:53:38Z">
        <w:r>
          <w:rPr/>
        </w:r>
      </w:ins>
    </w:p>
    <w:p>
      <w:pPr>
        <w:pStyle w:val="Normal"/>
        <w:rPr>
          <w:ins w:id="362" w:author="Unknown Author" w:date="2025-11-02T19:53:38Z"/>
        </w:rPr>
      </w:pPr>
      <w:ins w:id="361" w:author="Unknown Author" w:date="2025-11-02T19:53:38Z">
        <w:r>
          <w:rPr/>
        </w:r>
      </w:ins>
    </w:p>
    <w:p>
      <w:pPr>
        <w:pStyle w:val="Normal"/>
        <w:rPr>
          <w:ins w:id="364" w:author="Unknown Author" w:date="2025-11-02T19:53:38Z"/>
        </w:rPr>
      </w:pPr>
      <w:ins w:id="363" w:author="Unknown Author" w:date="2025-11-02T19:53:38Z">
        <w:r>
          <w:rPr/>
        </w:r>
      </w:ins>
    </w:p>
    <w:p>
      <w:pPr>
        <w:pStyle w:val="Normal"/>
        <w:rPr>
          <w:ins w:id="366" w:author="Unknown Author" w:date="2025-11-02T19:53:38Z"/>
        </w:rPr>
      </w:pPr>
      <w:ins w:id="365" w:author="Unknown Author" w:date="2025-11-02T19:53:38Z">
        <w:r>
          <w:rPr/>
        </w:r>
      </w:ins>
    </w:p>
    <w:p>
      <w:pPr>
        <w:pStyle w:val="Normal"/>
        <w:rPr>
          <w:ins w:id="368" w:author="Unknown Author" w:date="2025-11-02T19:53:38Z"/>
        </w:rPr>
      </w:pPr>
      <w:ins w:id="367" w:author="Unknown Author" w:date="2025-11-02T19:53:38Z">
        <w:r>
          <w:rPr/>
        </w:r>
      </w:ins>
    </w:p>
    <w:p>
      <w:pPr>
        <w:pStyle w:val="Normal"/>
        <w:rPr>
          <w:ins w:id="370" w:author="Unknown Author" w:date="2025-11-02T19:53:38Z"/>
        </w:rPr>
      </w:pPr>
      <w:ins w:id="369" w:author="Unknown Author" w:date="2025-11-02T19:53:38Z">
        <w:r>
          <w:rPr/>
        </w:r>
      </w:ins>
    </w:p>
    <w:p>
      <w:pPr>
        <w:pStyle w:val="Normal"/>
        <w:rPr>
          <w:ins w:id="372" w:author="Unknown Author" w:date="2025-11-02T19:53:38Z"/>
        </w:rPr>
      </w:pPr>
      <w:ins w:id="371" w:author="Unknown Author" w:date="2025-11-02T19:53:38Z">
        <w:r>
          <w:rPr/>
        </w:r>
      </w:ins>
    </w:p>
    <w:p>
      <w:pPr>
        <w:pStyle w:val="Normal"/>
        <w:rPr>
          <w:ins w:id="374" w:author="Unknown Author" w:date="2025-11-02T19:53:38Z"/>
        </w:rPr>
      </w:pPr>
      <w:ins w:id="373" w:author="Unknown Author" w:date="2025-11-02T19:53:38Z">
        <w:r>
          <w:rPr/>
        </w:r>
      </w:ins>
    </w:p>
    <w:p>
      <w:pPr>
        <w:pStyle w:val="Normal"/>
        <w:rPr>
          <w:ins w:id="376" w:author="Unknown Author" w:date="2025-11-02T19:53:38Z"/>
        </w:rPr>
      </w:pPr>
      <w:ins w:id="375" w:author="Unknown Author" w:date="2025-11-02T19:53:38Z">
        <w:r>
          <w:rPr/>
        </w:r>
      </w:ins>
    </w:p>
    <w:p>
      <w:pPr>
        <w:pStyle w:val="Normal"/>
        <w:rPr>
          <w:ins w:id="378" w:author="Unknown Author" w:date="2025-11-02T19:53:38Z"/>
        </w:rPr>
      </w:pPr>
      <w:ins w:id="377" w:author="Unknown Author" w:date="2025-11-02T19:53:38Z">
        <w:r>
          <w:rPr/>
        </w:r>
      </w:ins>
    </w:p>
    <w:p>
      <w:pPr>
        <w:pStyle w:val="Normal"/>
        <w:rPr>
          <w:ins w:id="380" w:author="Unknown Author" w:date="2025-11-02T19:53:38Z"/>
        </w:rPr>
      </w:pPr>
      <w:ins w:id="379" w:author="Unknown Author" w:date="2025-11-02T19:53:38Z">
        <w:r>
          <w:rPr/>
        </w:r>
      </w:ins>
    </w:p>
    <w:p>
      <w:pPr>
        <w:pStyle w:val="Normal"/>
        <w:rPr>
          <w:ins w:id="382" w:author="Unknown Author" w:date="2025-11-02T19:53:38Z"/>
        </w:rPr>
      </w:pPr>
      <w:ins w:id="381" w:author="Unknown Author" w:date="2025-11-02T19:53:38Z">
        <w:r>
          <w:rPr/>
        </w:r>
      </w:ins>
    </w:p>
    <w:p>
      <w:pPr>
        <w:pStyle w:val="Normal"/>
        <w:rPr>
          <w:ins w:id="384" w:author="Unknown Author" w:date="2025-11-02T19:53:38Z"/>
        </w:rPr>
      </w:pPr>
      <w:ins w:id="383" w:author="Unknown Author" w:date="2025-11-02T19:53:38Z">
        <w:r>
          <w:rPr/>
        </w:r>
      </w:ins>
    </w:p>
    <w:p>
      <w:pPr>
        <w:pStyle w:val="Normal"/>
        <w:rPr>
          <w:ins w:id="386" w:author="Unknown Author" w:date="2025-11-02T19:53:38Z"/>
        </w:rPr>
      </w:pPr>
      <w:ins w:id="385" w:author="Unknown Author" w:date="2025-11-02T19:53:38Z">
        <w:r>
          <w:rPr/>
        </w:r>
      </w:ins>
    </w:p>
    <w:p>
      <w:pPr>
        <w:pStyle w:val="Heading1"/>
        <w:rPr>
          <w:rFonts w:ascii="Times New Roman" w:hAnsi="Times New Roman"/>
          <w:color w:val="000000"/>
          <w:ins w:id="388" w:author="Unknown Author" w:date="2025-11-02T19:53:38Z"/>
        </w:rPr>
      </w:pPr>
      <w:ins w:id="387" w:author="Unknown Author" w:date="2025-11-02T19:53:38Z">
        <w:r>
          <w:rPr>
            <w:rFonts w:ascii="Times New Roman" w:hAnsi="Times New Roman"/>
            <w:color w:val="000000"/>
          </w:rPr>
          <w:t>Scope</w:t>
        </w:r>
      </w:ins>
    </w:p>
    <w:p>
      <w:pPr>
        <w:pStyle w:val="Normal"/>
        <w:jc w:val="both"/>
        <w:rPr>
          <w:rFonts w:ascii="Times New Roman" w:hAnsi="Times New Roman"/>
          <w:color w:val="000000"/>
          <w:ins w:id="390" w:author="Unknown Author" w:date="2025-11-02T19:53:38Z"/>
        </w:rPr>
      </w:pPr>
      <w:ins w:id="389" w:author="Unknown Author" w:date="2025-11-02T19:53:38Z">
        <w:r>
          <w:rPr>
            <w:rFonts w:ascii="Times New Roman" w:hAnsi="Times New Roman"/>
            <w:color w:val="000000"/>
          </w:rPr>
          <w:t>This particular task will make use of the Online Shoppers Purchasing Intention Dataset. It will apply machine learning techniques to train various models that will help predict purchase activity. It will involve model construction, comparison of various models (including logistic regression and the Random Forest model), identifying the determinant variables of purchase activity, forming segments of customers, as well as forming recommendations.</w:t>
        </w:r>
      </w:ins>
    </w:p>
    <w:p>
      <w:pPr>
        <w:pStyle w:val="Normal"/>
        <w:jc w:val="both"/>
        <w:rPr>
          <w:rFonts w:ascii="Times New Roman" w:hAnsi="Times New Roman"/>
          <w:color w:val="000000"/>
          <w:ins w:id="392" w:author="Unknown Author" w:date="2025-11-02T19:53:38Z"/>
        </w:rPr>
      </w:pPr>
      <w:ins w:id="391" w:author="Unknown Author" w:date="2025-11-02T19:53:38Z">
        <w:r>
          <w:rPr>
            <w:rFonts w:ascii="Times New Roman" w:hAnsi="Times New Roman"/>
            <w:color w:val="000000"/>
          </w:rPr>
          <w:t>Moreover, the project will not include the implementation process on functional websites, data gathering, or the construction of online shopping platforms. Also, the project will not cover the in-depth analysis of certain products as well as pricing structures. This is a demonstration of how predictions can benefit businesses in optimizing conversions based on already existing data.</w:t>
        </w:r>
      </w:ins>
    </w:p>
    <w:p>
      <w:pPr>
        <w:pStyle w:val="Normal"/>
        <w:rPr>
          <w:ins w:id="394" w:author="Unknown Author" w:date="2025-11-02T19:53:38Z"/>
        </w:rPr>
      </w:pPr>
      <w:ins w:id="393" w:author="Unknown Author" w:date="2025-11-02T19:53:38Z">
        <w:r>
          <w:rPr/>
        </w:r>
      </w:ins>
    </w:p>
    <w:p>
      <w:pPr>
        <w:pStyle w:val="Normal"/>
        <w:rPr>
          <w:ins w:id="396" w:author="Unknown Author" w:date="2025-11-02T19:53:38Z"/>
        </w:rPr>
      </w:pPr>
      <w:ins w:id="395" w:author="Unknown Author" w:date="2025-11-02T19:53:38Z">
        <w:r>
          <w:rPr/>
        </w:r>
      </w:ins>
    </w:p>
    <w:p>
      <w:pPr>
        <w:pStyle w:val="Normal"/>
        <w:rPr>
          <w:ins w:id="398" w:author="Unknown Author" w:date="2025-11-02T19:53:38Z"/>
        </w:rPr>
      </w:pPr>
      <w:ins w:id="397" w:author="Unknown Author" w:date="2025-11-02T19:53:38Z">
        <w:r>
          <w:rPr/>
        </w:r>
      </w:ins>
    </w:p>
    <w:p>
      <w:pPr>
        <w:pStyle w:val="Normal"/>
        <w:rPr>
          <w:ins w:id="400" w:author="Unknown Author" w:date="2025-11-02T19:53:38Z"/>
        </w:rPr>
      </w:pPr>
      <w:ins w:id="399" w:author="Unknown Author" w:date="2025-11-02T19:53:38Z">
        <w:r>
          <w:rPr/>
        </w:r>
      </w:ins>
    </w:p>
    <w:p>
      <w:pPr>
        <w:pStyle w:val="Normal"/>
        <w:rPr>
          <w:ins w:id="402" w:author="Unknown Author" w:date="2025-11-02T19:53:38Z"/>
        </w:rPr>
      </w:pPr>
      <w:ins w:id="401" w:author="Unknown Author" w:date="2025-11-02T19:53:38Z">
        <w:r>
          <w:rPr/>
        </w:r>
      </w:ins>
    </w:p>
    <w:p>
      <w:pPr>
        <w:pStyle w:val="Normal"/>
        <w:rPr>
          <w:ins w:id="404" w:author="Unknown Author" w:date="2025-11-02T19:53:38Z"/>
        </w:rPr>
      </w:pPr>
      <w:ins w:id="403" w:author="Unknown Author" w:date="2025-11-02T19:53:38Z">
        <w:r>
          <w:rPr/>
        </w:r>
      </w:ins>
    </w:p>
    <w:p>
      <w:pPr>
        <w:pStyle w:val="Normal"/>
        <w:rPr>
          <w:ins w:id="406" w:author="Unknown Author" w:date="2025-11-02T19:53:38Z"/>
        </w:rPr>
      </w:pPr>
      <w:ins w:id="405" w:author="Unknown Author" w:date="2025-11-02T19:53:38Z">
        <w:r>
          <w:rPr/>
        </w:r>
      </w:ins>
    </w:p>
    <w:p>
      <w:pPr>
        <w:pStyle w:val="Normal"/>
        <w:rPr>
          <w:ins w:id="408" w:author="Unknown Author" w:date="2025-11-02T19:53:38Z"/>
        </w:rPr>
      </w:pPr>
      <w:ins w:id="407" w:author="Unknown Author" w:date="2025-11-02T19:53:38Z">
        <w:r>
          <w:rPr/>
        </w:r>
      </w:ins>
    </w:p>
    <w:p>
      <w:pPr>
        <w:pStyle w:val="Normal"/>
        <w:rPr>
          <w:ins w:id="410" w:author="Unknown Author" w:date="2025-11-02T19:53:38Z"/>
        </w:rPr>
      </w:pPr>
      <w:ins w:id="409" w:author="Unknown Author" w:date="2025-11-02T19:53:38Z">
        <w:r>
          <w:rPr/>
        </w:r>
      </w:ins>
    </w:p>
    <w:p>
      <w:pPr>
        <w:pStyle w:val="Normal"/>
        <w:rPr>
          <w:ins w:id="412" w:author="Unknown Author" w:date="2025-11-02T19:53:38Z"/>
        </w:rPr>
      </w:pPr>
      <w:ins w:id="411" w:author="Unknown Author" w:date="2025-11-02T19:53:38Z">
        <w:r>
          <w:rPr/>
        </w:r>
      </w:ins>
    </w:p>
    <w:p>
      <w:pPr>
        <w:pStyle w:val="Normal"/>
        <w:rPr>
          <w:ins w:id="414" w:author="Unknown Author" w:date="2025-11-02T19:53:38Z"/>
        </w:rPr>
      </w:pPr>
      <w:ins w:id="413" w:author="Unknown Author" w:date="2025-11-02T19:53:38Z">
        <w:r>
          <w:rPr/>
        </w:r>
      </w:ins>
    </w:p>
    <w:p>
      <w:pPr>
        <w:pStyle w:val="Normal"/>
        <w:rPr>
          <w:ins w:id="416" w:author="Unknown Author" w:date="2025-11-02T19:53:38Z"/>
        </w:rPr>
      </w:pPr>
      <w:ins w:id="415" w:author="Unknown Author" w:date="2025-11-02T19:53:38Z">
        <w:r>
          <w:rPr/>
        </w:r>
      </w:ins>
    </w:p>
    <w:p>
      <w:pPr>
        <w:pStyle w:val="Normal"/>
        <w:rPr>
          <w:ins w:id="418" w:author="Unknown Author" w:date="2025-11-02T19:53:38Z"/>
        </w:rPr>
      </w:pPr>
      <w:ins w:id="417" w:author="Unknown Author" w:date="2025-11-02T19:53:38Z">
        <w:r>
          <w:rPr/>
        </w:r>
      </w:ins>
    </w:p>
    <w:p>
      <w:pPr>
        <w:pStyle w:val="Normal"/>
        <w:rPr>
          <w:ins w:id="420" w:author="Unknown Author" w:date="2025-11-02T19:53:38Z"/>
        </w:rPr>
      </w:pPr>
      <w:ins w:id="419" w:author="Unknown Author" w:date="2025-11-02T19:53:38Z">
        <w:r>
          <w:rPr/>
        </w:r>
      </w:ins>
    </w:p>
    <w:p>
      <w:pPr>
        <w:pStyle w:val="Normal"/>
        <w:rPr>
          <w:ins w:id="422" w:author="Unknown Author" w:date="2025-11-02T19:53:38Z"/>
        </w:rPr>
      </w:pPr>
      <w:ins w:id="421" w:author="Unknown Author" w:date="2025-11-02T19:53:38Z">
        <w:r>
          <w:rPr/>
        </w:r>
      </w:ins>
    </w:p>
    <w:p>
      <w:pPr>
        <w:pStyle w:val="Normal"/>
        <w:rPr>
          <w:ins w:id="424" w:author="Unknown Author" w:date="2025-11-02T19:53:38Z"/>
        </w:rPr>
      </w:pPr>
      <w:ins w:id="423" w:author="Unknown Author" w:date="2025-11-02T19:53:38Z">
        <w:r>
          <w:rPr/>
        </w:r>
      </w:ins>
    </w:p>
    <w:p>
      <w:pPr>
        <w:pStyle w:val="Normal"/>
        <w:rPr>
          <w:ins w:id="426" w:author="Unknown Author" w:date="2025-11-02T19:53:38Z"/>
        </w:rPr>
      </w:pPr>
      <w:ins w:id="425" w:author="Unknown Author" w:date="2025-11-02T19:53:38Z">
        <w:r>
          <w:rPr/>
        </w:r>
      </w:ins>
    </w:p>
    <w:p>
      <w:pPr>
        <w:pStyle w:val="Normal"/>
        <w:rPr>
          <w:ins w:id="428" w:author="Unknown Author" w:date="2025-11-02T19:53:38Z"/>
        </w:rPr>
      </w:pPr>
      <w:ins w:id="427" w:author="Unknown Author" w:date="2025-11-02T19:53:38Z">
        <w:r>
          <w:rPr/>
        </w:r>
      </w:ins>
    </w:p>
    <w:p>
      <w:pPr>
        <w:pStyle w:val="Normal"/>
        <w:rPr>
          <w:ins w:id="430" w:author="Unknown Author" w:date="2025-11-02T19:53:38Z"/>
        </w:rPr>
      </w:pPr>
      <w:ins w:id="429" w:author="Unknown Author" w:date="2025-11-02T19:53:38Z">
        <w:r>
          <w:rPr/>
        </w:r>
      </w:ins>
    </w:p>
    <w:p>
      <w:pPr>
        <w:pStyle w:val="Normal"/>
        <w:rPr>
          <w:ins w:id="432" w:author="Unknown Author" w:date="2025-11-02T19:53:38Z"/>
        </w:rPr>
      </w:pPr>
      <w:ins w:id="431" w:author="Unknown Author" w:date="2025-11-02T19:53:38Z">
        <w:r>
          <w:rPr/>
        </w:r>
      </w:ins>
    </w:p>
    <w:p>
      <w:pPr>
        <w:pStyle w:val="Normal"/>
        <w:rPr>
          <w:ins w:id="434" w:author="Unknown Author" w:date="2025-11-02T19:53:38Z"/>
        </w:rPr>
      </w:pPr>
      <w:ins w:id="433" w:author="Unknown Author" w:date="2025-11-02T19:53:38Z">
        <w:r>
          <w:rPr/>
        </w:r>
      </w:ins>
    </w:p>
    <w:p>
      <w:pPr>
        <w:pStyle w:val="Normal"/>
        <w:rPr>
          <w:ins w:id="436" w:author="Unknown Author" w:date="2025-11-02T19:53:38Z"/>
        </w:rPr>
      </w:pPr>
      <w:ins w:id="435" w:author="Unknown Author" w:date="2025-11-02T19:53:38Z">
        <w:r>
          <w:rPr/>
        </w:r>
      </w:ins>
    </w:p>
    <w:p>
      <w:pPr>
        <w:pStyle w:val="Normal"/>
        <w:rPr>
          <w:ins w:id="438" w:author="Unknown Author" w:date="2025-11-02T19:53:38Z"/>
        </w:rPr>
      </w:pPr>
      <w:ins w:id="437" w:author="Unknown Author" w:date="2025-11-02T19:53:38Z">
        <w:r>
          <w:rPr/>
        </w:r>
      </w:ins>
    </w:p>
    <w:p>
      <w:pPr>
        <w:pStyle w:val="Normal"/>
        <w:rPr>
          <w:ins w:id="440" w:author="Unknown Author" w:date="2025-11-02T19:53:38Z"/>
        </w:rPr>
      </w:pPr>
      <w:ins w:id="439" w:author="Unknown Author" w:date="2025-11-02T19:53:38Z">
        <w:r>
          <w:rPr/>
        </w:r>
      </w:ins>
    </w:p>
    <w:p>
      <w:pPr>
        <w:pStyle w:val="Heading1"/>
        <w:rPr>
          <w:color w:val="000000"/>
        </w:rPr>
      </w:pPr>
      <w:ins w:id="441" w:author="Unknown Author" w:date="2025-11-02T19:53:38Z">
        <w:r>
          <w:rPr>
            <w:rFonts w:ascii="Times New Roman" w:hAnsi="Times New Roman"/>
            <w:color w:val="000000"/>
          </w:rPr>
          <w:t>Methodology</w:t>
        </w:r>
      </w:ins>
    </w:p>
    <w:p>
      <w:pPr>
        <w:pStyle w:val="Normal"/>
        <w:jc w:val="both"/>
        <w:rPr>
          <w:color w:val="000000"/>
          <w:del w:id="443" w:author="Unknown Author" w:date="2025-11-03T17:37:50Z"/>
        </w:rPr>
      </w:pPr>
      <w:del w:id="442" w:author="Unknown Author" w:date="2025-11-03T17:37:50Z">
        <w:bookmarkStart w:id="2" w:name="_heading=h.1fob9te_Copy_1_Copy_1_Copy_1_"/>
        <w:bookmarkEnd w:id="2"/>
        <w:r>
          <w:rPr>
            <w:color w:val="000000"/>
          </w:rPr>
          <w:delText>Chapter 1.1</w:delText>
        </w:r>
      </w:del>
    </w:p>
    <w:p>
      <w:pPr>
        <w:pStyle w:val="Normal"/>
        <w:jc w:val="both"/>
        <w:rPr>
          <w:color w:val="000000"/>
          <w:ins w:id="446" w:author="Unknown Author" w:date="2025-11-03T18:55:21Z"/>
        </w:rPr>
      </w:pPr>
      <w:del w:id="444" w:author="Unknown Author" w:date="2025-11-03T17:37:50Z">
        <w:bookmarkStart w:id="3" w:name="_heading=h.3znysh7_Copy_1_Copy_1_Copy_1_"/>
        <w:bookmarkEnd w:id="3"/>
        <w:r>
          <w:rPr>
            <w:color w:val="000000"/>
          </w:rPr>
          <w:delText>Chapter 1.1.1.</w:delText>
        </w:r>
      </w:del>
      <w:ins w:id="445" w:author="Unknown Author" w:date="2025-11-03T18:55:21Z">
        <w:r>
          <w:rPr>
            <w:rFonts w:ascii="Times New Roman" w:hAnsi="Times New Roman"/>
            <w:color w:val="000000"/>
          </w:rPr>
          <w:t xml:space="preserve">This project follows the CRISP-DM methodology, a widely-used framework for data analytics projects. The six phases are: </w:t>
        </w:r>
      </w:ins>
    </w:p>
    <w:p>
      <w:pPr>
        <w:pStyle w:val="Normal"/>
        <w:jc w:val="both"/>
        <w:rPr>
          <w:rFonts w:ascii="Times New Roman" w:hAnsi="Times New Roman"/>
          <w:color w:val="000000"/>
          <w:ins w:id="448" w:author="Unknown Author" w:date="2025-11-03T18:55:21Z"/>
        </w:rPr>
      </w:pPr>
      <w:ins w:id="447" w:author="Unknown Author" w:date="2025-11-03T18:55:21Z">
        <w:r>
          <w:rPr>
            <w:rFonts w:ascii="Times New Roman" w:hAnsi="Times New Roman"/>
            <w:color w:val="000000"/>
          </w:rPr>
          <w:t xml:space="preserve">1. Business Understanding - Define the conversion optimization problem and project objectives </w:t>
        </w:r>
      </w:ins>
    </w:p>
    <w:p>
      <w:pPr>
        <w:pStyle w:val="Normal"/>
        <w:jc w:val="both"/>
        <w:rPr>
          <w:rFonts w:ascii="Times New Roman" w:hAnsi="Times New Roman"/>
          <w:color w:val="000000"/>
          <w:ins w:id="450" w:author="Unknown Author" w:date="2025-11-03T18:55:21Z"/>
        </w:rPr>
      </w:pPr>
      <w:ins w:id="449" w:author="Unknown Author" w:date="2025-11-03T18:55:21Z">
        <w:r>
          <w:rPr>
            <w:rFonts w:ascii="Times New Roman" w:hAnsi="Times New Roman"/>
            <w:color w:val="000000"/>
          </w:rPr>
          <w:t xml:space="preserve">2. Data Understanding - Explore the dataset's 12,330 sessions and understand patterns in the data </w:t>
        </w:r>
      </w:ins>
    </w:p>
    <w:p>
      <w:pPr>
        <w:pStyle w:val="Normal"/>
        <w:jc w:val="both"/>
        <w:rPr>
          <w:rFonts w:ascii="Times New Roman" w:hAnsi="Times New Roman"/>
          <w:color w:val="000000"/>
          <w:ins w:id="452" w:author="Unknown Author" w:date="2025-11-03T18:55:21Z"/>
        </w:rPr>
      </w:pPr>
      <w:ins w:id="451" w:author="Unknown Author" w:date="2025-11-03T18:55:21Z">
        <w:r>
          <w:rPr>
            <w:rFonts w:ascii="Times New Roman" w:hAnsi="Times New Roman"/>
            <w:color w:val="000000"/>
          </w:rPr>
          <w:t xml:space="preserve">3. Data Preparation - Clean and prepare data for analysis, selecting relevant features </w:t>
        </w:r>
      </w:ins>
    </w:p>
    <w:p>
      <w:pPr>
        <w:pStyle w:val="Normal"/>
        <w:jc w:val="both"/>
        <w:rPr>
          <w:rFonts w:ascii="Times New Roman" w:hAnsi="Times New Roman"/>
          <w:color w:val="000000"/>
          <w:ins w:id="454" w:author="Unknown Author" w:date="2025-11-03T18:55:21Z"/>
        </w:rPr>
      </w:pPr>
      <w:ins w:id="453" w:author="Unknown Author" w:date="2025-11-03T18:55:21Z">
        <w:r>
          <w:rPr>
            <w:rFonts w:ascii="Times New Roman" w:hAnsi="Times New Roman"/>
            <w:color w:val="000000"/>
          </w:rPr>
          <w:t xml:space="preserve">4. Modeling - Build machine learning models (Logistic Regression, Random Forest, XGBoost) to predict purchases </w:t>
        </w:r>
      </w:ins>
    </w:p>
    <w:p>
      <w:pPr>
        <w:pStyle w:val="Normal"/>
        <w:jc w:val="both"/>
        <w:rPr>
          <w:rFonts w:ascii="Times New Roman" w:hAnsi="Times New Roman"/>
          <w:color w:val="000000"/>
          <w:ins w:id="456" w:author="Unknown Author" w:date="2025-11-03T18:55:21Z"/>
        </w:rPr>
      </w:pPr>
      <w:ins w:id="455" w:author="Unknown Author" w:date="2025-11-03T18:55:21Z">
        <w:r>
          <w:rPr>
            <w:rFonts w:ascii="Times New Roman" w:hAnsi="Times New Roman"/>
            <w:color w:val="000000"/>
          </w:rPr>
          <w:t xml:space="preserve">5. Evaluation - Compare models using accuracy, precision, and recall to select the best performer </w:t>
        </w:r>
      </w:ins>
    </w:p>
    <w:p>
      <w:pPr>
        <w:pStyle w:val="Normal"/>
        <w:jc w:val="both"/>
        <w:rPr>
          <w:rFonts w:ascii="Times New Roman" w:hAnsi="Times New Roman"/>
          <w:color w:val="000000"/>
        </w:rPr>
      </w:pPr>
      <w:ins w:id="457" w:author="Unknown Author" w:date="2025-11-03T18:55:21Z">
        <w:r>
          <w:rPr>
            <w:rFonts w:ascii="Times New Roman" w:hAnsi="Times New Roman"/>
            <w:color w:val="000000"/>
          </w:rPr>
          <w:t>6. Deployment - Create the dashboard and develop actionable business recommendations This iterative approach ensures the analysis stays focused on business needs while maintaining analytical rigor.</w:t>
        </w:r>
      </w:ins>
    </w:p>
    <w:p>
      <w:pPr>
        <w:pStyle w:val="Normal"/>
        <w:rPr>
          <w:rFonts w:ascii="Times New Roman" w:hAnsi="Times New Roman"/>
          <w:color w:val="000000"/>
          <w:ins w:id="459" w:author="Unknown Author" w:date="2025-11-03T17:37:55Z"/>
        </w:rPr>
      </w:pPr>
      <w:ins w:id="458" w:author="Unknown Author" w:date="2025-11-03T17:37:55Z">
        <w:r>
          <w:rPr>
            <w:rFonts w:ascii="Times New Roman" w:hAnsi="Times New Roman"/>
            <w:color w:val="000000"/>
          </w:rPr>
        </w:r>
      </w:ins>
    </w:p>
    <w:p>
      <w:pPr>
        <w:pStyle w:val="Normal"/>
        <w:rPr>
          <w:ins w:id="461" w:author="Unknown Author" w:date="2025-11-03T17:37:55Z"/>
        </w:rPr>
      </w:pPr>
      <w:ins w:id="460" w:author="Unknown Author" w:date="2025-11-03T17:37:55Z">
        <w:r>
          <w:rPr/>
        </w:r>
      </w:ins>
    </w:p>
    <w:p>
      <w:pPr>
        <w:pStyle w:val="Normal"/>
        <w:rPr>
          <w:ins w:id="463" w:author="Unknown Author" w:date="2025-11-03T17:37:55Z"/>
        </w:rPr>
      </w:pPr>
      <w:ins w:id="462" w:author="Unknown Author" w:date="2025-11-03T17:37:55Z">
        <w:r>
          <w:rPr/>
        </w:r>
      </w:ins>
    </w:p>
    <w:p>
      <w:pPr>
        <w:pStyle w:val="Normal"/>
        <w:rPr>
          <w:ins w:id="465" w:author="Unknown Author" w:date="2025-11-03T17:37:55Z"/>
        </w:rPr>
      </w:pPr>
      <w:ins w:id="464" w:author="Unknown Author" w:date="2025-11-03T17:37:55Z">
        <w:r>
          <w:rPr/>
        </w:r>
      </w:ins>
    </w:p>
    <w:p>
      <w:pPr>
        <w:pStyle w:val="Normal"/>
        <w:rPr>
          <w:ins w:id="467" w:author="Unknown Author" w:date="2025-11-03T17:37:55Z"/>
        </w:rPr>
      </w:pPr>
      <w:ins w:id="466" w:author="Unknown Author" w:date="2025-11-03T17:37:55Z">
        <w:r>
          <w:rPr/>
        </w:r>
      </w:ins>
    </w:p>
    <w:p>
      <w:pPr>
        <w:pStyle w:val="Normal"/>
        <w:rPr>
          <w:ins w:id="469" w:author="Unknown Author" w:date="2025-11-03T17:37:55Z"/>
        </w:rPr>
      </w:pPr>
      <w:ins w:id="468" w:author="Unknown Author" w:date="2025-11-03T17:37:55Z">
        <w:r>
          <w:rPr/>
        </w:r>
      </w:ins>
    </w:p>
    <w:p>
      <w:pPr>
        <w:pStyle w:val="Normal"/>
        <w:rPr>
          <w:ins w:id="471" w:author="Unknown Author" w:date="2025-11-03T17:37:55Z"/>
        </w:rPr>
      </w:pPr>
      <w:ins w:id="470" w:author="Unknown Author" w:date="2025-11-03T17:37:55Z">
        <w:r>
          <w:rPr/>
        </w:r>
      </w:ins>
    </w:p>
    <w:p>
      <w:pPr>
        <w:pStyle w:val="Normal"/>
        <w:rPr>
          <w:ins w:id="473" w:author="Unknown Author" w:date="2025-11-03T17:37:55Z"/>
        </w:rPr>
      </w:pPr>
      <w:ins w:id="472" w:author="Unknown Author" w:date="2025-11-03T17:37:55Z">
        <w:r>
          <w:rPr/>
        </w:r>
      </w:ins>
    </w:p>
    <w:p>
      <w:pPr>
        <w:pStyle w:val="Normal"/>
        <w:rPr>
          <w:ins w:id="475" w:author="Unknown Author" w:date="2025-11-03T17:37:55Z"/>
        </w:rPr>
      </w:pPr>
      <w:ins w:id="474" w:author="Unknown Author" w:date="2025-11-03T17:37:55Z">
        <w:r>
          <w:rPr/>
        </w:r>
      </w:ins>
    </w:p>
    <w:p>
      <w:pPr>
        <w:pStyle w:val="Normal"/>
        <w:rPr>
          <w:ins w:id="477" w:author="Unknown Author" w:date="2025-11-03T17:37:55Z"/>
        </w:rPr>
      </w:pPr>
      <w:ins w:id="476" w:author="Unknown Author" w:date="2025-11-03T17:37:55Z">
        <w:r>
          <w:rPr/>
        </w:r>
      </w:ins>
    </w:p>
    <w:p>
      <w:pPr>
        <w:pStyle w:val="Normal"/>
        <w:rPr>
          <w:ins w:id="479" w:author="Unknown Author" w:date="2025-11-03T17:37:55Z"/>
        </w:rPr>
      </w:pPr>
      <w:ins w:id="478" w:author="Unknown Author" w:date="2025-11-03T17:37:55Z">
        <w:r>
          <w:rPr/>
        </w:r>
      </w:ins>
    </w:p>
    <w:p>
      <w:pPr>
        <w:pStyle w:val="Normal"/>
        <w:rPr>
          <w:ins w:id="481" w:author="Unknown Author" w:date="2025-11-03T17:37:55Z"/>
        </w:rPr>
      </w:pPr>
      <w:ins w:id="480" w:author="Unknown Author" w:date="2025-11-03T17:37:55Z">
        <w:r>
          <w:rPr/>
        </w:r>
      </w:ins>
    </w:p>
    <w:p>
      <w:pPr>
        <w:pStyle w:val="Normal"/>
        <w:rPr>
          <w:ins w:id="483" w:author="Unknown Author" w:date="2025-11-03T17:37:55Z"/>
        </w:rPr>
      </w:pPr>
      <w:ins w:id="482" w:author="Unknown Author" w:date="2025-11-03T17:37:55Z">
        <w:r>
          <w:rPr/>
        </w:r>
      </w:ins>
    </w:p>
    <w:p>
      <w:pPr>
        <w:pStyle w:val="Normal"/>
        <w:rPr>
          <w:ins w:id="485" w:author="Unknown Author" w:date="2025-11-03T17:37:55Z"/>
        </w:rPr>
      </w:pPr>
      <w:ins w:id="484" w:author="Unknown Author" w:date="2025-11-03T17:37:55Z">
        <w:r>
          <w:rPr/>
        </w:r>
      </w:ins>
    </w:p>
    <w:p>
      <w:pPr>
        <w:pStyle w:val="Normal"/>
        <w:rPr>
          <w:ins w:id="487" w:author="Unknown Author" w:date="2025-11-03T17:37:55Z"/>
        </w:rPr>
      </w:pPr>
      <w:ins w:id="486" w:author="Unknown Author" w:date="2025-11-03T17:37:55Z">
        <w:r>
          <w:rPr/>
        </w:r>
      </w:ins>
    </w:p>
    <w:p>
      <w:pPr>
        <w:pStyle w:val="Normal"/>
        <w:rPr>
          <w:ins w:id="489" w:author="Unknown Author" w:date="2025-11-03T17:37:55Z"/>
        </w:rPr>
      </w:pPr>
      <w:ins w:id="488" w:author="Unknown Author" w:date="2025-11-03T17:37:55Z">
        <w:r>
          <w:rPr/>
        </w:r>
      </w:ins>
    </w:p>
    <w:p>
      <w:pPr>
        <w:pStyle w:val="Normal"/>
        <w:rPr>
          <w:ins w:id="491" w:author="Unknown Author" w:date="2025-11-03T17:37:55Z"/>
        </w:rPr>
      </w:pPr>
      <w:ins w:id="490" w:author="Unknown Author" w:date="2025-11-03T17:37:55Z">
        <w:r>
          <w:rPr/>
        </w:r>
      </w:ins>
    </w:p>
    <w:p>
      <w:pPr>
        <w:pStyle w:val="Normal"/>
        <w:rPr>
          <w:ins w:id="493" w:author="Unknown Author" w:date="2025-11-03T17:37:55Z"/>
        </w:rPr>
      </w:pPr>
      <w:ins w:id="492" w:author="Unknown Author" w:date="2025-11-03T17:37:55Z">
        <w:r>
          <w:rPr/>
        </w:r>
      </w:ins>
    </w:p>
    <w:p>
      <w:pPr>
        <w:pStyle w:val="Normal"/>
        <w:rPr>
          <w:ins w:id="495" w:author="Unknown Author" w:date="2025-11-03T17:37:55Z"/>
        </w:rPr>
      </w:pPr>
      <w:ins w:id="494" w:author="Unknown Author" w:date="2025-11-03T17:37:55Z">
        <w:r>
          <w:rPr/>
        </w:r>
      </w:ins>
    </w:p>
    <w:p>
      <w:pPr>
        <w:pStyle w:val="Normal"/>
        <w:rPr>
          <w:ins w:id="497" w:author="Unknown Author" w:date="2025-11-03T17:37:55Z"/>
        </w:rPr>
      </w:pPr>
      <w:ins w:id="496" w:author="Unknown Author" w:date="2025-11-03T17:37:55Z">
        <w:r>
          <w:rPr/>
        </w:r>
      </w:ins>
    </w:p>
    <w:p>
      <w:pPr>
        <w:pStyle w:val="Heading1"/>
        <w:rPr>
          <w:rFonts w:ascii="Times New Roman" w:hAnsi="Times New Roman"/>
          <w:color w:val="000000"/>
          <w:ins w:id="499" w:author="Unknown Author" w:date="2025-11-03T17:39:11Z"/>
        </w:rPr>
      </w:pPr>
      <w:ins w:id="498" w:author="Unknown Author" w:date="2025-11-03T17:39:11Z">
        <w:r>
          <w:rPr>
            <w:rFonts w:ascii="Times New Roman" w:hAnsi="Times New Roman"/>
            <w:color w:val="000000"/>
          </w:rPr>
          <w:t>Data Source</w:t>
        </w:r>
      </w:ins>
    </w:p>
    <w:p>
      <w:pPr>
        <w:pStyle w:val="Normal"/>
        <w:jc w:val="both"/>
        <w:rPr>
          <w:rFonts w:ascii="Times New Roman" w:hAnsi="Times New Roman"/>
          <w:color w:val="000000"/>
          <w:ins w:id="501" w:author="Unknown Author" w:date="2025-11-03T17:39:11Z"/>
        </w:rPr>
      </w:pPr>
      <w:ins w:id="500" w:author="Unknown Author" w:date="2025-11-03T17:39:11Z">
        <w:r>
          <w:rPr>
            <w:rFonts w:ascii="Times New Roman" w:hAnsi="Times New Roman"/>
            <w:color w:val="000000"/>
          </w:rPr>
          <w:t>This project uses the Online Shoppers Purchasing Intention Dataset from UCI Machine Learning Repository (Sakar and Kastro, 2018), containing 12,330 sessions from one year. The dataset includes 17 features: behavioral metrics (page visits, bounce rates, time spent), temporal factors (month, weekends, special days), and user characteristics (new/returning visitors, browser, region). The target variable shows whether each session resulted in a purchase. The dataset is publicly available, licensed for academic use, and contains no missing values.</w:t>
        </w:r>
      </w:ins>
    </w:p>
    <w:p>
      <w:pPr>
        <w:pStyle w:val="Normal"/>
        <w:rPr>
          <w:rFonts w:ascii="Times New Roman" w:hAnsi="Times New Roman"/>
          <w:ins w:id="503" w:author="Unknown Author" w:date="2025-11-03T17:39:11Z"/>
        </w:rPr>
      </w:pPr>
      <w:ins w:id="502" w:author="Unknown Author" w:date="2025-11-03T17:39:11Z">
        <w:r>
          <w:rPr>
            <w:rFonts w:ascii="Times New Roman" w:hAnsi="Times New Roman"/>
          </w:rPr>
        </w:r>
      </w:ins>
    </w:p>
    <w:p>
      <w:pPr>
        <w:pStyle w:val="Normal"/>
        <w:rPr>
          <w:ins w:id="505" w:author="Unknown Author" w:date="2025-11-03T17:39:11Z"/>
        </w:rPr>
      </w:pPr>
      <w:ins w:id="504" w:author="Unknown Author" w:date="2025-11-03T17:39:11Z">
        <w:r>
          <w:rPr/>
        </w:r>
      </w:ins>
    </w:p>
    <w:p>
      <w:pPr>
        <w:pStyle w:val="Normal"/>
        <w:rPr>
          <w:ins w:id="507" w:author="Unknown Author" w:date="2025-11-03T17:39:11Z"/>
        </w:rPr>
      </w:pPr>
      <w:ins w:id="506" w:author="Unknown Author" w:date="2025-11-03T17:39:11Z">
        <w:r>
          <w:rPr/>
        </w:r>
      </w:ins>
    </w:p>
    <w:p>
      <w:pPr>
        <w:pStyle w:val="Normal"/>
        <w:rPr>
          <w:ins w:id="509" w:author="Unknown Author" w:date="2025-11-03T17:39:11Z"/>
        </w:rPr>
      </w:pPr>
      <w:ins w:id="508" w:author="Unknown Author" w:date="2025-11-03T17:39:11Z">
        <w:r>
          <w:rPr/>
        </w:r>
      </w:ins>
    </w:p>
    <w:p>
      <w:pPr>
        <w:pStyle w:val="Normal"/>
        <w:rPr>
          <w:ins w:id="511" w:author="Unknown Author" w:date="2025-11-03T17:39:11Z"/>
        </w:rPr>
      </w:pPr>
      <w:ins w:id="510" w:author="Unknown Author" w:date="2025-11-03T17:39:11Z">
        <w:r>
          <w:rPr/>
        </w:r>
      </w:ins>
    </w:p>
    <w:p>
      <w:pPr>
        <w:pStyle w:val="Normal"/>
        <w:rPr>
          <w:ins w:id="513" w:author="Unknown Author" w:date="2025-11-03T17:39:11Z"/>
        </w:rPr>
      </w:pPr>
      <w:ins w:id="512" w:author="Unknown Author" w:date="2025-11-03T17:39:11Z">
        <w:r>
          <w:rPr/>
        </w:r>
      </w:ins>
    </w:p>
    <w:p>
      <w:pPr>
        <w:pStyle w:val="Normal"/>
        <w:rPr>
          <w:ins w:id="515" w:author="Unknown Author" w:date="2025-11-03T17:39:11Z"/>
        </w:rPr>
      </w:pPr>
      <w:ins w:id="514" w:author="Unknown Author" w:date="2025-11-03T17:39:11Z">
        <w:r>
          <w:rPr/>
        </w:r>
      </w:ins>
    </w:p>
    <w:p>
      <w:pPr>
        <w:pStyle w:val="Normal"/>
        <w:rPr>
          <w:ins w:id="517" w:author="Unknown Author" w:date="2025-11-03T17:39:11Z"/>
        </w:rPr>
      </w:pPr>
      <w:ins w:id="516" w:author="Unknown Author" w:date="2025-11-03T17:39:11Z">
        <w:r>
          <w:rPr/>
        </w:r>
      </w:ins>
    </w:p>
    <w:p>
      <w:pPr>
        <w:pStyle w:val="Normal"/>
        <w:rPr>
          <w:ins w:id="519" w:author="Unknown Author" w:date="2025-11-03T17:39:11Z"/>
        </w:rPr>
      </w:pPr>
      <w:ins w:id="518" w:author="Unknown Author" w:date="2025-11-03T17:39:11Z">
        <w:r>
          <w:rPr/>
        </w:r>
      </w:ins>
    </w:p>
    <w:p>
      <w:pPr>
        <w:pStyle w:val="Normal"/>
        <w:rPr>
          <w:ins w:id="521" w:author="Unknown Author" w:date="2025-11-03T17:39:11Z"/>
        </w:rPr>
      </w:pPr>
      <w:ins w:id="520" w:author="Unknown Author" w:date="2025-11-03T17:39:11Z">
        <w:r>
          <w:rPr/>
        </w:r>
      </w:ins>
    </w:p>
    <w:p>
      <w:pPr>
        <w:pStyle w:val="Normal"/>
        <w:rPr>
          <w:ins w:id="523" w:author="Unknown Author" w:date="2025-11-03T17:39:11Z"/>
        </w:rPr>
      </w:pPr>
      <w:ins w:id="522" w:author="Unknown Author" w:date="2025-11-03T17:39:11Z">
        <w:r>
          <w:rPr/>
        </w:r>
      </w:ins>
    </w:p>
    <w:p>
      <w:pPr>
        <w:pStyle w:val="Normal"/>
        <w:rPr>
          <w:ins w:id="525" w:author="Unknown Author" w:date="2025-11-03T17:39:11Z"/>
        </w:rPr>
      </w:pPr>
      <w:ins w:id="524" w:author="Unknown Author" w:date="2025-11-03T17:39:11Z">
        <w:r>
          <w:rPr/>
        </w:r>
      </w:ins>
    </w:p>
    <w:p>
      <w:pPr>
        <w:pStyle w:val="Normal"/>
        <w:rPr>
          <w:ins w:id="527" w:author="Unknown Author" w:date="2025-11-03T17:39:11Z"/>
        </w:rPr>
      </w:pPr>
      <w:ins w:id="526" w:author="Unknown Author" w:date="2025-11-03T17:39:11Z">
        <w:r>
          <w:rPr/>
        </w:r>
      </w:ins>
    </w:p>
    <w:p>
      <w:pPr>
        <w:pStyle w:val="Normal"/>
        <w:rPr>
          <w:ins w:id="529" w:author="Unknown Author" w:date="2025-11-03T17:39:11Z"/>
        </w:rPr>
      </w:pPr>
      <w:ins w:id="528" w:author="Unknown Author" w:date="2025-11-03T17:39:11Z">
        <w:r>
          <w:rPr/>
        </w:r>
      </w:ins>
    </w:p>
    <w:p>
      <w:pPr>
        <w:pStyle w:val="Normal"/>
        <w:rPr>
          <w:ins w:id="531" w:author="Unknown Author" w:date="2025-11-03T17:39:11Z"/>
        </w:rPr>
      </w:pPr>
      <w:ins w:id="530" w:author="Unknown Author" w:date="2025-11-03T17:39:11Z">
        <w:r>
          <w:rPr/>
        </w:r>
      </w:ins>
    </w:p>
    <w:p>
      <w:pPr>
        <w:pStyle w:val="Normal"/>
        <w:rPr>
          <w:ins w:id="533" w:author="Unknown Author" w:date="2025-11-03T17:39:11Z"/>
        </w:rPr>
      </w:pPr>
      <w:ins w:id="532" w:author="Unknown Author" w:date="2025-11-03T17:39:11Z">
        <w:r>
          <w:rPr/>
        </w:r>
      </w:ins>
    </w:p>
    <w:p>
      <w:pPr>
        <w:pStyle w:val="Normal"/>
        <w:rPr>
          <w:ins w:id="535" w:author="Unknown Author" w:date="2025-11-03T17:39:11Z"/>
        </w:rPr>
      </w:pPr>
      <w:ins w:id="534" w:author="Unknown Author" w:date="2025-11-03T17:39:11Z">
        <w:r>
          <w:rPr/>
        </w:r>
      </w:ins>
    </w:p>
    <w:p>
      <w:pPr>
        <w:pStyle w:val="Normal"/>
        <w:rPr>
          <w:ins w:id="537" w:author="Unknown Author" w:date="2025-11-03T17:39:11Z"/>
        </w:rPr>
      </w:pPr>
      <w:ins w:id="536" w:author="Unknown Author" w:date="2025-11-03T17:39:11Z">
        <w:r>
          <w:rPr/>
        </w:r>
      </w:ins>
    </w:p>
    <w:p>
      <w:pPr>
        <w:pStyle w:val="Normal"/>
        <w:rPr>
          <w:ins w:id="539" w:author="Unknown Author" w:date="2025-11-03T17:39:11Z"/>
        </w:rPr>
      </w:pPr>
      <w:ins w:id="538" w:author="Unknown Author" w:date="2025-11-03T17:39:11Z">
        <w:r>
          <w:rPr/>
        </w:r>
      </w:ins>
    </w:p>
    <w:p>
      <w:pPr>
        <w:pStyle w:val="Normal"/>
        <w:rPr>
          <w:ins w:id="541" w:author="Unknown Author" w:date="2025-11-03T17:39:11Z"/>
        </w:rPr>
      </w:pPr>
      <w:ins w:id="540" w:author="Unknown Author" w:date="2025-11-03T17:39:11Z">
        <w:r>
          <w:rPr/>
        </w:r>
      </w:ins>
    </w:p>
    <w:p>
      <w:pPr>
        <w:pStyle w:val="Normal"/>
        <w:rPr>
          <w:ins w:id="543" w:author="Unknown Author" w:date="2025-11-03T17:39:11Z"/>
        </w:rPr>
      </w:pPr>
      <w:ins w:id="542" w:author="Unknown Author" w:date="2025-11-03T17:39:11Z">
        <w:r>
          <w:rPr/>
        </w:r>
      </w:ins>
    </w:p>
    <w:p>
      <w:pPr>
        <w:pStyle w:val="Normal"/>
        <w:rPr>
          <w:ins w:id="545" w:author="Unknown Author" w:date="2025-11-03T17:39:11Z"/>
        </w:rPr>
      </w:pPr>
      <w:ins w:id="544" w:author="Unknown Author" w:date="2025-11-03T17:39:11Z">
        <w:r>
          <w:rPr/>
        </w:r>
      </w:ins>
    </w:p>
    <w:p>
      <w:pPr>
        <w:pStyle w:val="Normal"/>
        <w:rPr>
          <w:ins w:id="547" w:author="Unknown Author" w:date="2025-11-03T17:39:11Z"/>
        </w:rPr>
      </w:pPr>
      <w:ins w:id="546" w:author="Unknown Author" w:date="2025-11-03T17:39:11Z">
        <w:r>
          <w:rPr/>
        </w:r>
      </w:ins>
    </w:p>
    <w:p>
      <w:pPr>
        <w:pStyle w:val="Normal"/>
        <w:rPr>
          <w:ins w:id="549" w:author="Unknown Author" w:date="2025-11-03T17:39:11Z"/>
        </w:rPr>
      </w:pPr>
      <w:ins w:id="548" w:author="Unknown Author" w:date="2025-11-03T17:39:11Z">
        <w:r>
          <w:rPr/>
        </w:r>
      </w:ins>
    </w:p>
    <w:p>
      <w:pPr>
        <w:pStyle w:val="Normal"/>
        <w:rPr>
          <w:ins w:id="551" w:author="Unknown Author" w:date="2025-11-03T17:39:11Z"/>
        </w:rPr>
      </w:pPr>
      <w:ins w:id="550" w:author="Unknown Author" w:date="2025-11-03T17:39:11Z">
        <w:r>
          <w:rPr/>
        </w:r>
      </w:ins>
    </w:p>
    <w:p>
      <w:pPr>
        <w:pStyle w:val="Normal"/>
        <w:rPr>
          <w:ins w:id="553" w:author="Unknown Author" w:date="2025-11-03T17:39:11Z"/>
        </w:rPr>
      </w:pPr>
      <w:ins w:id="552" w:author="Unknown Author" w:date="2025-11-03T17:39:11Z">
        <w:r>
          <w:rPr/>
        </w:r>
      </w:ins>
    </w:p>
    <w:p>
      <w:pPr>
        <w:pStyle w:val="Normal"/>
        <w:rPr/>
      </w:pPr>
      <w:r>
        <w:rPr/>
      </w:r>
    </w:p>
    <w:p>
      <w:pPr>
        <w:pStyle w:val="Normal"/>
        <w:rPr>
          <w:del w:id="555" w:author="Unknown Author" w:date="2025-11-02T12:32:51Z"/>
        </w:rPr>
      </w:pPr>
      <w:del w:id="554" w:author="Unknown Author" w:date="2025-11-02T12:32:51Z">
        <w:r>
          <w:rPr/>
          <w:drawing>
            <wp:inline distT="0" distB="0" distL="0" distR="0">
              <wp:extent cx="3571875" cy="819150"/>
              <wp:effectExtent l="0" t="0" r="0" b="0"/>
              <wp:docPr id="8"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descr="A screenshot of a computer&#10;&#10;Description automatically generated"/>
                      <pic:cNvPicPr>
                        <a:picLocks noChangeAspect="1" noChangeArrowheads="1"/>
                      </pic:cNvPicPr>
                    </pic:nvPicPr>
                    <pic:blipFill>
                      <a:blip r:embed="rId6"/>
                      <a:stretch>
                        <a:fillRect/>
                      </a:stretch>
                    </pic:blipFill>
                    <pic:spPr bwMode="auto">
                      <a:xfrm>
                        <a:off x="0" y="0"/>
                        <a:ext cx="3571875" cy="819150"/>
                      </a:xfrm>
                      <a:prstGeom prst="rect">
                        <a:avLst/>
                      </a:prstGeom>
                    </pic:spPr>
                  </pic:pic>
                </a:graphicData>
              </a:graphic>
            </wp:inline>
          </w:drawing>
        </w:r>
      </w:del>
    </w:p>
    <w:p>
      <w:pPr>
        <w:pStyle w:val="Normal"/>
        <w:widowControl/>
        <w:bidi w:val="0"/>
        <w:spacing w:lineRule="auto" w:line="259" w:before="0" w:after="160"/>
        <w:jc w:val="left"/>
        <w:rPr>
          <w:color w:val="FF0000"/>
          <w:del w:id="557" w:author="Unknown Author" w:date="2025-11-02T12:32:51Z"/>
        </w:rPr>
      </w:pPr>
      <w:del w:id="556" w:author="Unknown Author" w:date="2025-11-02T12:32:51Z">
        <w:r>
          <w:rPr>
            <w:color w:val="FF0000"/>
          </w:rPr>
        </w:r>
      </w:del>
    </w:p>
    <w:p>
      <w:pPr>
        <w:pStyle w:val="Normal"/>
        <w:rPr>
          <w:color w:val="FF0000"/>
          <w:del w:id="559" w:author="Unknown Author" w:date="2025-11-02T12:32:51Z"/>
        </w:rPr>
      </w:pPr>
      <w:del w:id="558" w:author="Unknown Author" w:date="2025-11-02T12:32:51Z">
        <w:r>
          <w:rPr>
            <w:color w:val="FF0000"/>
          </w:rPr>
          <w:delText>[NOTE: For the table of contents to function properly, you must use the correct headings for all your chapters and subchapters.</w:delText>
        </w:r>
      </w:del>
    </w:p>
    <w:p>
      <w:pPr>
        <w:pStyle w:val="Normal"/>
        <w:rPr>
          <w:color w:val="FF0000"/>
          <w:del w:id="562" w:author="Unknown Author" w:date="2025-11-02T12:32:51Z"/>
        </w:rPr>
      </w:pPr>
      <w:del w:id="560" w:author="Unknown Author" w:date="2025-11-02T12:32:51Z">
        <w:r>
          <w:rPr>
            <w:b/>
            <w:color w:val="FF0000"/>
          </w:rPr>
          <w:delText>Heading 1:</w:delText>
        </w:r>
      </w:del>
      <w:del w:id="561" w:author="Unknown Author" w:date="2025-11-02T12:32:51Z">
        <w:r>
          <w:rPr>
            <w:color w:val="FF0000"/>
          </w:rPr>
          <w:delText xml:space="preserve"> This is the main heading and should be employed for the primary title or chapter. For example: CHAPTER 1.</w:delText>
        </w:r>
      </w:del>
    </w:p>
    <w:p>
      <w:pPr>
        <w:pStyle w:val="Normal"/>
        <w:rPr>
          <w:color w:val="FF0000"/>
          <w:del w:id="565" w:author="Unknown Author" w:date="2025-11-02T12:32:51Z"/>
        </w:rPr>
      </w:pPr>
      <w:del w:id="563" w:author="Unknown Author" w:date="2025-11-02T12:32:51Z">
        <w:r>
          <w:rPr>
            <w:b/>
            <w:color w:val="FF0000"/>
          </w:rPr>
          <w:delText>Heading 2:</w:delText>
        </w:r>
      </w:del>
      <w:del w:id="564" w:author="Unknown Author" w:date="2025-11-02T12:32:51Z">
        <w:r>
          <w:rPr>
            <w:color w:val="FF0000"/>
          </w:rPr>
          <w:delText xml:space="preserve"> Use Heading 2 as a subheading. For instance: Chapter 1.1.</w:delText>
        </w:r>
      </w:del>
    </w:p>
    <w:p>
      <w:pPr>
        <w:pStyle w:val="Normal"/>
        <w:rPr>
          <w:color w:val="FF0000"/>
          <w:del w:id="568" w:author="Unknown Author" w:date="2025-11-02T12:32:51Z"/>
        </w:rPr>
      </w:pPr>
      <w:del w:id="566" w:author="Unknown Author" w:date="2025-11-02T12:32:51Z">
        <w:r>
          <w:rPr>
            <w:b/>
            <w:color w:val="FF0000"/>
          </w:rPr>
          <w:delText>Heading 3:</w:delText>
        </w:r>
      </w:del>
      <w:del w:id="567" w:author="Unknown Author" w:date="2025-11-02T12:32:51Z">
        <w:r>
          <w:rPr>
            <w:color w:val="FF0000"/>
          </w:rPr>
          <w:delText xml:space="preserve"> Heading 3 provides a more detailed breakdown, such as Chapter 1.1.1.</w:delText>
        </w:r>
      </w:del>
    </w:p>
    <w:p>
      <w:pPr>
        <w:pStyle w:val="Normal"/>
        <w:rPr>
          <w:color w:val="FF0000"/>
          <w:del w:id="570" w:author="Unknown Author" w:date="2025-11-02T12:32:51Z"/>
        </w:rPr>
      </w:pPr>
      <w:del w:id="569" w:author="Unknown Author" w:date="2025-11-02T12:32:51Z">
        <w:r>
          <w:rPr>
            <w:color w:val="FF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Normal"/>
        <w:rPr>
          <w:color w:val="FF0000"/>
          <w:del w:id="572" w:author="Unknown Author" w:date="2025-11-02T12:32:51Z"/>
        </w:rPr>
      </w:pPr>
      <w:del w:id="571" w:author="Unknown Author" w:date="2025-11-02T12:32:51Z">
        <w:r>
          <w:rPr>
            <w:color w:val="FF0000"/>
          </w:rPr>
          <w:delText>The remainder of your text should be written using a normal font.]</w:delText>
        </w:r>
      </w:del>
    </w:p>
    <w:p>
      <w:pPr>
        <w:pStyle w:val="Normal"/>
        <w:rPr/>
      </w:pPr>
      <w:r>
        <w:rPr/>
      </w:r>
    </w:p>
    <w:p>
      <w:pPr>
        <w:pStyle w:val="Heading1"/>
        <w:rPr>
          <w:rFonts w:ascii="Times New Roman" w:hAnsi="Times New Roman"/>
          <w:color w:val="000000"/>
          <w:del w:id="574" w:author="Unknown Author" w:date="2025-11-04T19:35:26Z"/>
        </w:rPr>
      </w:pPr>
      <w:ins w:id="573" w:author="Unknown Author" w:date="2025-11-03T17:39:47Z">
        <w:r>
          <w:rPr>
            <w:rFonts w:ascii="Times New Roman" w:hAnsi="Times New Roman"/>
            <w:color w:val="000000"/>
          </w:rPr>
          <w:t>Ethical Consideration</w:t>
        </w:r>
      </w:ins>
    </w:p>
    <w:p>
      <w:pPr>
        <w:pStyle w:val="Heading1"/>
        <w:keepNext w:val="true"/>
        <w:keepLines/>
        <w:widowControl/>
        <w:suppressAutoHyphens w:val="true"/>
        <w:bidi w:val="0"/>
        <w:spacing w:lineRule="auto" w:line="240" w:before="360" w:after="80"/>
        <w:contextualSpacing/>
        <w:jc w:val="left"/>
        <w:rPr>
          <w:rFonts w:ascii="Times New Roman" w:hAnsi="Times New Roman"/>
          <w:color w:val="000000"/>
        </w:rPr>
      </w:pPr>
      <w:r>
        <w:rPr/>
      </w:r>
    </w:p>
    <w:p>
      <w:pPr>
        <w:pStyle w:val="Normal"/>
        <w:jc w:val="both"/>
        <w:rPr>
          <w:rFonts w:ascii="Times New Roman" w:hAnsi="Times New Roman"/>
        </w:rPr>
      </w:pPr>
      <w:ins w:id="575" w:author="Unknown Author" w:date="2025-11-04T19:13:37Z">
        <w:r>
          <w:rPr>
            <w:rFonts w:ascii="Times New Roman" w:hAnsi="Times New Roman"/>
            <w:color w:val="000000"/>
          </w:rPr>
          <w:t>This project uses anonymized, publicly available data with no personal identifiers, ensuring participant privacy. The dataset complies with data protection regulations as it contains no names, email addresses, or payment information. The research focuses on behavioral patterns rather than individual tracking. All findings and recommendations will emphasize improving customer experience rather than manipulative practices. The project will be conducted transparently, acknowledging any limitations in the data or methodology.</w:t>
        </w:r>
      </w:ins>
    </w:p>
    <w:p>
      <w:pPr>
        <w:pStyle w:val="Normal"/>
        <w:rPr>
          <w:rFonts w:ascii="Times New Roman" w:hAnsi="Times New Roman"/>
        </w:rPr>
      </w:pPr>
      <w:r>
        <w:rPr>
          <w:rFonts w:ascii="Times New Roman" w:hAnsi="Times New Roman"/>
        </w:rPr>
      </w:r>
    </w:p>
    <w:p>
      <w:pPr>
        <w:pStyle w:val="Normal"/>
        <w:rPr/>
      </w:pPr>
      <w:r>
        <w:rPr/>
      </w:r>
    </w:p>
    <w:p>
      <w:pPr>
        <w:pStyle w:val="Normal"/>
        <w:rPr/>
      </w:pPr>
      <w:r>
        <w:rPr/>
      </w:r>
    </w:p>
    <w:p>
      <w:pPr>
        <w:pStyle w:val="Normal"/>
        <w:rPr/>
      </w:pPr>
      <w:r>
        <w:rPr/>
      </w:r>
    </w:p>
    <w:p>
      <w:pPr>
        <w:pStyle w:val="Normal"/>
        <w:rPr/>
      </w:pPr>
      <w:r>
        <w:rPr/>
      </w:r>
    </w:p>
    <w:p>
      <w:pPr>
        <w:pStyle w:val="Normal"/>
        <w:rPr>
          <w:ins w:id="577" w:author="Unknown Author" w:date="2025-11-02T12:32:53Z"/>
        </w:rPr>
      </w:pPr>
      <w:ins w:id="576" w:author="Unknown Author" w:date="2025-11-02T12:32:53Z">
        <w:r>
          <w:rPr/>
        </w:r>
      </w:ins>
    </w:p>
    <w:p>
      <w:pPr>
        <w:pStyle w:val="Normal"/>
        <w:rPr>
          <w:ins w:id="579" w:author="Unknown Author" w:date="2025-11-02T12:32:53Z"/>
        </w:rPr>
      </w:pPr>
      <w:ins w:id="578" w:author="Unknown Author" w:date="2025-11-02T12:32:53Z">
        <w:r>
          <w:rPr/>
        </w:r>
      </w:ins>
    </w:p>
    <w:p>
      <w:pPr>
        <w:pStyle w:val="Normal"/>
        <w:rPr>
          <w:ins w:id="581" w:author="Unknown Author" w:date="2025-11-02T12:32:53Z"/>
        </w:rPr>
      </w:pPr>
      <w:ins w:id="580" w:author="Unknown Author" w:date="2025-11-02T12:32:53Z">
        <w:r>
          <w:rPr/>
        </w:r>
      </w:ins>
    </w:p>
    <w:p>
      <w:pPr>
        <w:pStyle w:val="Normal"/>
        <w:rPr>
          <w:ins w:id="583" w:author="Unknown Author" w:date="2025-11-02T12:32:53Z"/>
        </w:rPr>
      </w:pPr>
      <w:ins w:id="582" w:author="Unknown Author" w:date="2025-11-02T12:32:53Z">
        <w:r>
          <w:rPr/>
        </w:r>
      </w:ins>
    </w:p>
    <w:p>
      <w:pPr>
        <w:pStyle w:val="Normal"/>
        <w:rPr>
          <w:ins w:id="585" w:author="Unknown Author" w:date="2025-11-02T12:32:53Z"/>
        </w:rPr>
      </w:pPr>
      <w:ins w:id="584" w:author="Unknown Author" w:date="2025-11-02T12:32:53Z">
        <w:r>
          <w:rPr/>
        </w:r>
      </w:ins>
    </w:p>
    <w:p>
      <w:pPr>
        <w:pStyle w:val="Normal"/>
        <w:rPr>
          <w:ins w:id="587" w:author="Unknown Author" w:date="2025-11-02T12:32:53Z"/>
        </w:rPr>
      </w:pPr>
      <w:ins w:id="586" w:author="Unknown Author" w:date="2025-11-02T12:32:53Z">
        <w:r>
          <w:rPr/>
        </w:r>
      </w:ins>
    </w:p>
    <w:p>
      <w:pPr>
        <w:pStyle w:val="Normal"/>
        <w:rPr>
          <w:ins w:id="589" w:author="Unknown Author" w:date="2025-11-02T12:32:53Z"/>
        </w:rPr>
      </w:pPr>
      <w:ins w:id="588" w:author="Unknown Author" w:date="2025-11-02T12:32:53Z">
        <w:r>
          <w:rPr/>
        </w:r>
      </w:ins>
    </w:p>
    <w:p>
      <w:pPr>
        <w:pStyle w:val="Normal"/>
        <w:rPr>
          <w:ins w:id="591" w:author="Unknown Author" w:date="2025-11-02T12:32:53Z"/>
        </w:rPr>
      </w:pPr>
      <w:ins w:id="590" w:author="Unknown Author" w:date="2025-11-02T12:32:53Z">
        <w:r>
          <w:rPr/>
        </w:r>
      </w:ins>
    </w:p>
    <w:p>
      <w:pPr>
        <w:pStyle w:val="Normal"/>
        <w:rPr>
          <w:ins w:id="593" w:author="Unknown Author" w:date="2025-11-02T12:32:53Z"/>
        </w:rPr>
      </w:pPr>
      <w:ins w:id="592" w:author="Unknown Author" w:date="2025-11-02T12:32:53Z">
        <w:r>
          <w:rPr/>
        </w:r>
      </w:ins>
    </w:p>
    <w:p>
      <w:pPr>
        <w:pStyle w:val="Normal"/>
        <w:rPr>
          <w:ins w:id="595" w:author="Unknown Author" w:date="2025-11-02T12:32:53Z"/>
        </w:rPr>
      </w:pPr>
      <w:ins w:id="594" w:author="Unknown Author" w:date="2025-11-02T12:32:53Z">
        <w:r>
          <w:rPr/>
        </w:r>
      </w:ins>
    </w:p>
    <w:p>
      <w:pPr>
        <w:pStyle w:val="Normal"/>
        <w:rPr/>
      </w:pPr>
      <w:r>
        <w:rPr/>
      </w:r>
    </w:p>
    <w:p>
      <w:pPr>
        <w:pStyle w:val="Normal"/>
        <w:rPr/>
      </w:pPr>
      <w:r>
        <w:rPr/>
      </w:r>
    </w:p>
    <w:p>
      <w:pPr>
        <w:pStyle w:val="Normal"/>
        <w:rPr>
          <w:ins w:id="597" w:author="Unknown Author" w:date="2025-11-03T17:38:14Z"/>
        </w:rPr>
      </w:pPr>
      <w:ins w:id="596" w:author="Unknown Author" w:date="2025-11-03T17:38:14Z">
        <w:r>
          <w:rPr/>
        </w:r>
      </w:ins>
    </w:p>
    <w:p>
      <w:pPr>
        <w:pStyle w:val="Normal"/>
        <w:rPr>
          <w:ins w:id="599" w:author="Unknown Author" w:date="2025-11-03T17:38:14Z"/>
        </w:rPr>
      </w:pPr>
      <w:ins w:id="598" w:author="Unknown Author" w:date="2025-11-03T17:38:14Z">
        <w:r>
          <w:rPr/>
        </w:r>
      </w:ins>
    </w:p>
    <w:p>
      <w:pPr>
        <w:pStyle w:val="Normal"/>
        <w:rPr>
          <w:ins w:id="601" w:author="Unknown Author" w:date="2025-11-03T17:38:14Z"/>
        </w:rPr>
      </w:pPr>
      <w:ins w:id="600" w:author="Unknown Author" w:date="2025-11-03T17:38:14Z">
        <w:r>
          <w:rPr/>
        </w:r>
      </w:ins>
    </w:p>
    <w:p>
      <w:pPr>
        <w:pStyle w:val="Normal"/>
        <w:rPr>
          <w:ins w:id="603" w:author="Unknown Author" w:date="2025-11-03T17:38:14Z"/>
        </w:rPr>
      </w:pPr>
      <w:ins w:id="602" w:author="Unknown Author" w:date="2025-11-03T17:38:14Z">
        <w:r>
          <w:rPr/>
        </w:r>
      </w:ins>
    </w:p>
    <w:p>
      <w:pPr>
        <w:pStyle w:val="Normal"/>
        <w:rPr>
          <w:ins w:id="605" w:author="Unknown Author" w:date="2025-11-03T17:38:14Z"/>
        </w:rPr>
      </w:pPr>
      <w:ins w:id="604" w:author="Unknown Author" w:date="2025-11-03T17:38:14Z">
        <w:r>
          <w:rPr/>
        </w:r>
      </w:ins>
    </w:p>
    <w:p>
      <w:pPr>
        <w:pStyle w:val="Normal"/>
        <w:rPr>
          <w:ins w:id="607" w:author="Unknown Author" w:date="2025-11-03T17:38:14Z"/>
        </w:rPr>
      </w:pPr>
      <w:ins w:id="606" w:author="Unknown Author" w:date="2025-11-03T17:38:14Z">
        <w:r>
          <w:rPr/>
        </w:r>
      </w:ins>
    </w:p>
    <w:p>
      <w:pPr>
        <w:pStyle w:val="Normal"/>
        <w:rPr>
          <w:ins w:id="609" w:author="Unknown Author" w:date="2025-11-03T17:38:14Z"/>
        </w:rPr>
      </w:pPr>
      <w:ins w:id="608" w:author="Unknown Author" w:date="2025-11-03T17:38:14Z">
        <w:r>
          <w:rPr/>
        </w:r>
      </w:ins>
    </w:p>
    <w:p>
      <w:pPr>
        <w:pStyle w:val="Normal"/>
        <w:rPr>
          <w:ins w:id="611" w:author="Unknown Author" w:date="2025-11-03T17:38:14Z"/>
        </w:rPr>
      </w:pPr>
      <w:ins w:id="610" w:author="Unknown Author" w:date="2025-11-03T17:38:14Z">
        <w:r>
          <w:rPr/>
        </w:r>
      </w:ins>
    </w:p>
    <w:p>
      <w:pPr>
        <w:pStyle w:val="Heading1"/>
        <w:rPr>
          <w:del w:id="613" w:author="Unknown Author" w:date="2025-11-03T21:13:06Z"/>
        </w:rPr>
      </w:pPr>
      <w:del w:id="612" w:author="Unknown Author" w:date="2025-11-03T21:13:06Z">
        <w:r>
          <w:rPr/>
        </w:r>
      </w:del>
    </w:p>
    <w:p>
      <w:pPr>
        <w:pStyle w:val="Heading1"/>
        <w:rPr/>
      </w:pPr>
      <w:bookmarkStart w:id="4" w:name="_heading=h.2et92p0"/>
      <w:bookmarkEnd w:id="4"/>
      <w:r>
        <w:rPr/>
        <w:t>References</w:t>
      </w:r>
    </w:p>
    <w:p>
      <w:pPr>
        <w:pStyle w:val="Normal"/>
        <w:rPr/>
      </w:pPr>
      <w:r>
        <w:rPr/>
      </w:r>
    </w:p>
    <w:p>
      <w:pPr>
        <w:pStyle w:val="Normal"/>
        <w:rPr>
          <w:color w:val="FF0000"/>
          <w:ins w:id="617" w:author="Unknown Author" w:date="2025-11-02T14:36:52Z"/>
        </w:rPr>
      </w:pPr>
      <w:del w:id="614" w:author="Unknown Author" w:date="2025-11-02T12:33:00Z">
        <w:r>
          <w:rPr>
            <w:color w:val="FF0000"/>
          </w:rPr>
          <w:delText>Please list all the references you have used in your assignment alphabetically and in the Harvard style. You can find information on how to correctly reference in Harvard at this link: https://library.cct.ie/referencing/harvard</w:delText>
        </w:r>
      </w:del>
      <w:ins w:id="615" w:author="Unknown Author" w:date="2025-11-02T14:36:52Z">
        <w:r>
          <w:fldChar w:fldCharType="begin"/>
        </w:r>
        <w:r>
          <w:rPr>
            <w:rStyle w:val="Hyperlink"/>
            <w:color w:themeColor="hyperlink" w:val="FF0000"/>
          </w:rPr>
          <w:instrText xml:space="preserve"> HYPERLINK "https://www.statista.com/topics/871/online-shopping/" \l "topicOverview"</w:instrText>
        </w:r>
      </w:ins>
      <w:r>
        <w:rPr>
          <w:rStyle w:val="Hyperlink"/>
          <w:color w:themeColor="hyperlink" w:val="FF0000"/>
        </w:rPr>
        <w:fldChar w:fldCharType="separate"/>
      </w:r>
      <w:ins w:id="616" w:author="Unknown Author" w:date="2025-11-02T14:36:52Z">
        <w:r>
          <w:rPr>
            <w:rStyle w:val="Hyperlink"/>
            <w:color w:themeColor="hyperlink" w:val="FF0000"/>
          </w:rPr>
          <w:t>https://www.statista.com/topics/871/online-shopping/#topicOverview</w:t>
        </w:r>
      </w:ins>
      <w:r>
        <w:rPr>
          <w:rStyle w:val="Hyperlink"/>
          <w:color w:themeColor="hyperlink" w:val="FF0000"/>
        </w:rPr>
        <w:fldChar w:fldCharType="end"/>
      </w:r>
    </w:p>
    <w:p>
      <w:pPr>
        <w:pStyle w:val="Normal"/>
        <w:rPr>
          <w:color w:val="FF0000"/>
          <w:ins w:id="619" w:author="Unknown Author" w:date="2025-11-02T14:36:52Z"/>
        </w:rPr>
      </w:pPr>
      <w:ins w:id="618" w:author="Unknown Author" w:date="2025-11-02T14:36:52Z">
        <w:r>
          <w:rPr>
            <w:rStyle w:val="Hyperlink"/>
            <w:color w:val="FF0000"/>
          </w:rPr>
          <w:t>https://www.oberlo.com/statistics/average-ecommerce-conversion-rate</w:t>
        </w:r>
      </w:ins>
    </w:p>
    <w:p>
      <w:pPr>
        <w:pStyle w:val="Normal"/>
        <w:rPr>
          <w:color w:val="FF0000"/>
        </w:rPr>
      </w:pPr>
      <w:ins w:id="620" w:author="Unknown Author" w:date="2025-11-02T14:51:36Z">
        <w:r>
          <w:rPr>
            <w:color w:val="FF0000"/>
          </w:rPr>
          <w:t>https://contentsquare.com/guides/customer-retention/rate/</w:t>
        </w:r>
      </w:ins>
    </w:p>
    <w:p>
      <w:pPr>
        <w:pStyle w:val="Normal"/>
        <w:rPr/>
      </w:pPr>
      <w:ins w:id="621" w:author="Unknown Author" w:date="2025-11-03T21:20:35Z">
        <w:r>
          <w:rPr/>
          <w:t>https://archive.ics.uci.edu/dataset/468/online+shoppers+purchasing+intention+dataset</w:t>
        </w:r>
      </w:ins>
    </w:p>
    <w:p>
      <w:pPr>
        <w:pStyle w:val="Normal"/>
        <w:rPr/>
      </w:pPr>
      <w:ins w:id="622" w:author="Unknown Author" w:date="2025-11-02T14:51:49Z">
        <w:r>
          <w:rPr/>
          <w:t>ContentSquare (2025) Customer retention rate: what it is and why it matters. Available at: https://contentsquare.com/guides/customer-retention/rate/ (Accessed: 30 October 2025). Oberlo (2024) Average ecommerce conversion rate. Available at: https://www.oberlo.com/statistics/average-ecommerce-conversion-rate (Accessed: 30 October 2025). Statista (2025) E-commerce worldwide - statistics &amp; facts. Available at: https://www.statista.com/topics/871/online-shopping/ (Accessed: 30 October 2025)</w:t>
        </w:r>
      </w:ins>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ins w:id="624" w:author="Unknown Author" w:date="2025-11-04T19:35:47Z"/>
        </w:rPr>
      </w:pPr>
      <w:ins w:id="623" w:author="Unknown Author" w:date="2025-11-04T19:35:47Z">
        <w:r>
          <w:rPr/>
        </w:r>
      </w:ins>
    </w:p>
    <w:p>
      <w:pPr>
        <w:pStyle w:val="Normal"/>
        <w:rPr/>
      </w:pPr>
      <w:r>
        <w:rPr/>
      </w:r>
    </w:p>
    <w:p>
      <w:pPr>
        <w:pStyle w:val="Normal"/>
        <w:rPr/>
      </w:pPr>
      <w:r>
        <w:rPr/>
      </w:r>
    </w:p>
    <w:p>
      <w:pPr>
        <w:pStyle w:val="Normal"/>
        <w:spacing w:lineRule="auto" w:line="240" w:before="0" w:after="0"/>
        <w:rPr>
          <w:color w:val="000000"/>
        </w:rPr>
      </w:pPr>
      <w:r>
        <w:rPr>
          <w:color w:val="000000"/>
        </w:rPr>
      </w:r>
    </w:p>
    <w:p>
      <w:pPr>
        <w:pStyle w:val="Normal"/>
        <w:rPr/>
      </w:pPr>
      <w:r>
        <w:rPr/>
      </w:r>
    </w:p>
    <w:p>
      <w:pPr>
        <w:pStyle w:val="Normal"/>
        <w:rPr/>
      </w:pPr>
      <w:r>
        <w:rPr/>
      </w:r>
    </w:p>
    <w:p>
      <w:pPr>
        <w:pStyle w:val="Normal"/>
        <w:rPr>
          <w:del w:id="626" w:author="Unknown Author" w:date="2025-11-03T21:19:10Z"/>
        </w:rPr>
      </w:pPr>
      <w:del w:id="625" w:author="Unknown Author" w:date="2025-11-03T21:19:10Z">
        <w:r>
          <w:rPr/>
        </w:r>
      </w:del>
    </w:p>
    <w:p>
      <w:pPr>
        <w:pStyle w:val="Normal"/>
        <w:rPr>
          <w:del w:id="628" w:author="Unknown Author" w:date="2025-11-03T21:19:10Z"/>
        </w:rPr>
      </w:pPr>
      <w:del w:id="627" w:author="Unknown Author" w:date="2025-11-03T21:19:10Z">
        <w:r>
          <w:rPr/>
        </w:r>
      </w:del>
    </w:p>
    <w:p>
      <w:pPr>
        <w:pStyle w:val="Normal"/>
        <w:rPr>
          <w:del w:id="630" w:author="Unknown Author" w:date="2025-11-03T21:19:10Z"/>
        </w:rPr>
      </w:pPr>
      <w:del w:id="629" w:author="Unknown Author" w:date="2025-11-03T21:19:10Z">
        <w:r>
          <w:rPr/>
        </w:r>
      </w:del>
    </w:p>
    <w:p>
      <w:pPr>
        <w:pStyle w:val="Normal"/>
        <w:rPr>
          <w:del w:id="632" w:author="Unknown Author" w:date="2025-11-03T21:19:10Z"/>
        </w:rPr>
      </w:pPr>
      <w:del w:id="631" w:author="Unknown Author" w:date="2025-11-03T21:19:10Z">
        <w:r>
          <w:rPr/>
        </w:r>
      </w:del>
    </w:p>
    <w:p>
      <w:pPr>
        <w:pStyle w:val="Normal"/>
        <w:rPr>
          <w:del w:id="634" w:author="Unknown Author" w:date="2025-11-03T21:19:10Z"/>
        </w:rPr>
      </w:pPr>
      <w:del w:id="633" w:author="Unknown Author" w:date="2025-11-03T21:19:10Z">
        <w:r>
          <w:rPr/>
        </w:r>
      </w:del>
    </w:p>
    <w:p>
      <w:pPr>
        <w:pStyle w:val="Normal"/>
        <w:rPr>
          <w:del w:id="636" w:author="Unknown Author" w:date="2025-11-03T21:19:10Z"/>
        </w:rPr>
      </w:pPr>
      <w:del w:id="635" w:author="Unknown Author" w:date="2025-11-03T21:19:10Z">
        <w:r>
          <w:rPr/>
        </w:r>
      </w:del>
    </w:p>
    <w:p>
      <w:pPr>
        <w:pStyle w:val="Normal"/>
        <w:rPr>
          <w:del w:id="638" w:author="Unknown Author" w:date="2025-11-03T21:19:10Z"/>
        </w:rPr>
      </w:pPr>
      <w:del w:id="637" w:author="Unknown Author" w:date="2025-11-03T21:19:10Z">
        <w:r>
          <w:rPr/>
        </w:r>
      </w:del>
    </w:p>
    <w:p>
      <w:pPr>
        <w:pStyle w:val="Normal"/>
        <w:rPr>
          <w:del w:id="640" w:author="Unknown Author" w:date="2025-11-03T21:19:10Z"/>
        </w:rPr>
      </w:pPr>
      <w:del w:id="639" w:author="Unknown Author" w:date="2025-11-03T21:19:10Z">
        <w:r>
          <w:rPr/>
        </w:r>
      </w:del>
    </w:p>
    <w:p>
      <w:pPr>
        <w:pStyle w:val="Normal"/>
        <w:rPr/>
      </w:pPr>
      <w:bookmarkStart w:id="5" w:name="_heading=h.kfkjs3rwl2c1"/>
      <w:bookmarkEnd w:id="5"/>
      <w:r>
        <w:rPr/>
        <w:t>Appendix</w:t>
      </w:r>
    </w:p>
    <w:p>
      <w:pPr>
        <w:pStyle w:val="Normal"/>
        <w:rPr/>
      </w:pPr>
      <w:r>
        <w:rPr/>
      </w:r>
    </w:p>
    <w:p>
      <w:pPr>
        <w:pStyle w:val="Normal"/>
        <w:rPr>
          <w:color w:val="FF0000"/>
        </w:rPr>
      </w:pPr>
      <w:r>
        <w:rPr>
          <w:color w:val="FF0000"/>
        </w:rPr>
      </w:r>
    </w:p>
    <w:p>
      <w:pPr>
        <w:pStyle w:val="Normal"/>
        <w:rPr>
          <w:color w:val="FF0000"/>
          <w:del w:id="642" w:author="Unknown Author" w:date="2025-11-02T12:33:03Z"/>
        </w:rPr>
      </w:pPr>
      <w:del w:id="641" w:author="Unknown Author" w:date="2025-11-02T12:33:03Z">
        <w:r>
          <w:rPr>
            <w:color w:val="FF0000"/>
          </w:rPr>
          <w:delText xml:space="preserve">If you have used AI tools in your work, you must include screenshots of your requests in the appendix. </w:delText>
        </w:r>
      </w:del>
    </w:p>
    <w:p>
      <w:pPr>
        <w:pStyle w:val="Normal"/>
        <w:rPr>
          <w:color w:val="FF0000"/>
          <w:del w:id="644" w:author="Unknown Author" w:date="2025-11-02T12:33:03Z"/>
        </w:rPr>
      </w:pPr>
      <w:del w:id="643" w:author="Unknown Author" w:date="2025-11-02T12:33:03Z">
        <w:r>
          <w:rPr>
            <w:color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rPr>
      </w:pPr>
      <w:del w:id="645" w:author="Unknown Author" w:date="2025-11-02T12:33:03Z">
        <w:r>
          <w:rPr>
            <w:color w:val="FF0000"/>
          </w:rPr>
          <w:delText>If you haven't used AI tools and there's no need for supplementary data, you can remove the appendix section entirely.</w:delText>
        </w:r>
      </w:del>
    </w:p>
    <w:p>
      <w:pPr>
        <w:pStyle w:val="Normal"/>
        <w:rPr>
          <w:color w:val="FF0000"/>
        </w:rPr>
      </w:pPr>
      <w:r>
        <w:rPr>
          <w:color w:val="FF0000"/>
        </w:rPr>
      </w:r>
    </w:p>
    <w:p>
      <w:pPr>
        <w:pStyle w:val="Normal"/>
        <w:widowControl/>
        <w:bidi w:val="0"/>
        <w:spacing w:lineRule="auto" w:line="259" w:before="0" w:after="160"/>
        <w:jc w:val="left"/>
        <w:rPr/>
      </w:pPr>
      <w:r>
        <w:rPr/>
      </w:r>
    </w:p>
    <w:sectPr>
      <w:footerReference w:type="even" r:id="rId7"/>
      <w:footerReference w:type="default" r:id="rId8"/>
      <w:footerReference w:type="first" r:id="rId9"/>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font>
  <w:font w:name="Symbol">
    <w:charset w:val="02"/>
    <w:family w:val="roman"/>
    <w:pitch w:val="variable"/>
    <w:embedRegular r:id="rId3" w:fontKey="{03014A78-CABC-4EF0-12AC-5CD89AEFDE03}"/>
  </w:font>
  <w:font w:name="Arial">
    <w:charset w:val="00"/>
    <w:family w:val="swiss"/>
    <w:pitch w:val="variable"/>
    <w:embedRegular r:id="rId4" w:fontKey="{04014A78-CABC-4EF0-12AC-5CD89AEFDE04}"/>
    <w:embedBold r:id="rId5" w:fontKey="{05014A78-CABC-4EF0-12AC-5CD89AEFDE05}"/>
    <w:embedItalic r:id="rId6" w:fontKey="{06014A78-CABC-4EF0-12AC-5CD89AEFDE06}"/>
    <w:embedBoldItalic r:id="rId7" w:fontKey="{07014A78-CABC-4EF0-12AC-5CD89AEFDE07}"/>
  </w:font>
  <w:font w:name="Liberation Serif">
    <w:altName w:val="Times New Roman"/>
    <w:charset w:val="01"/>
    <w:family w:val="roman"/>
    <w:pitch w:val="variable"/>
    <w:embedRegular r:id="rId8" w:fontKey="{08014A78-CABC-4EF0-12AC-5CD89AEFDE08}"/>
    <w:embedBold r:id="rId9" w:fontKey="{09014A78-CABC-4EF0-12AC-5CD89AEFDE09}"/>
    <w:embedItalic r:id="rId10" w:fontKey="{0A014A78-CABC-4EF0-12AC-5CD89AEFDE0A}"/>
    <w:embedBoldItalic r:id="rId11" w:fontKey="{0B014A78-CABC-4EF0-12AC-5CD89AEFDE0B}"/>
  </w:font>
  <w:font w:name="Calibri">
    <w:charset w:val="01"/>
    <w:family w:val="roman"/>
    <w:pitch w:val="variable"/>
    <w:embedRegular r:id="rId12" w:fontKey="{0C014A78-CABC-4EF0-12AC-5CD89AEFDE0C}"/>
    <w:embedBold r:id="rId13" w:fontKey="{0D014A78-CABC-4EF0-12AC-5CD89AEFDE0D}"/>
    <w:embedItalic r:id="rId14" w:fontKey="{0E014A78-CABC-4EF0-12AC-5CD89AEFDE0E}"/>
  </w:font>
  <w:font w:name="Calibri">
    <w:charset w:val="01"/>
    <w:family w:val="swiss"/>
    <w:pitch w:val="variable"/>
    <w:embedRegular r:id="rId15" w:fontKey="{0F014A78-CABC-4EF0-12AC-5CD89AEFDE0F}"/>
    <w:embedBold r:id="rId16" w:fontKey="{10014A78-CABC-4EF0-12AC-5CD89AEFDE10}"/>
    <w:embedItalic r:id="rId17" w:fontKey="{11014A78-CABC-4EF0-12AC-5CD89AEFDE11}"/>
  </w:font>
  <w:font w:name="Aptos Display">
    <w:charset w:val="01"/>
    <w:family w:val="roman"/>
    <w:pitch w:val="variable"/>
    <w:embedRegular r:id="rId18" w:fontKey="{12014A78-CABC-4EF0-12AC-5CD89AEFDE12}"/>
  </w:font>
  <w:font w:name="Liberation Sans">
    <w:altName w:val="Arial"/>
    <w:charset w:val="01"/>
    <w:family w:val="roman"/>
    <w:pitch w:val="variable"/>
    <w:embedRegular r:id="rId19" w:fontKey="{13014A78-CABC-4EF0-12AC-5CD89AEFDE13}"/>
    <w:embedBold r:id="rId20" w:fontKey="{14014A78-CABC-4EF0-12AC-5CD89AEFDE14}"/>
    <w:embedItalic r:id="rId21" w:fontKey="{15014A78-CABC-4EF0-12AC-5CD89AEFDE15}"/>
    <w:embedBoldItalic r:id="rId22" w:fontKey="{16014A78-CABC-4EF0-12AC-5CD89AEFDE16}"/>
  </w:font>
  <w:font w:name="Aptos Display">
    <w:charset w:val="01"/>
    <w:family w:val="swiss"/>
    <w:pitch w:val="variable"/>
    <w:embedRegular r:id="rId23" w:fontKey="{17014A78-CABC-4EF0-12AC-5CD89AEFDE17}"/>
  </w:font>
  <w:font w:name="Times New Roman">
    <w:charset w:val="01"/>
    <w:family w:val="roman"/>
    <w:pitch w:val="variable"/>
    <w:embedRegular r:id="rId1" w:fontKey="{01014A78-CABC-4EF0-12AC-5CD89AEFDE01}"/>
    <w:embedBold r:id="rId2" w:fontKey="{02014A78-CABC-4EF0-12AC-5CD89AEFDE02}"/>
  </w:font>
  <w:font w:name="Quattrocento Sans">
    <w:charset w:val="01"/>
    <w:family w:val="roman"/>
    <w:pitch w:val="variable"/>
    <w:embedRegular r:id="rId24" w:fontKey="{18014A78-CABC-4EF0-12AC-5CD89AEFDE18}"/>
    <w:embedBold r:id="rId25" w:fontKey="{19014A78-CABC-4EF0-12AC-5CD89AEFDE19}"/>
  </w:font>
  <w:font w:name="Aptos">
    <w:charset w:val="01"/>
    <w:family w:val="roman"/>
    <w:pitch w:val="variable"/>
    <w:embedRegular r:id="rId26" w:fontKey="{1A014A78-CABC-4EF0-12AC-5CD89AEFDE1A}"/>
    <w:embedBold r:id="rId27" w:fontKey="{1B014A78-CABC-4EF0-12AC-5CD89AEFDE1B}"/>
  </w:font>
  <w:font w:name="Play">
    <w:charset w:val="01"/>
    <w:family w:val="roman"/>
    <w:pitch w:val="variable"/>
    <w:embedRegular r:id="rId28" w:fontKey="{1C014A78-CABC-4EF0-12AC-5CD89AEFDE1C}"/>
  </w:font>
  <w:font w:name="Symbol">
    <w:charset w:val="02"/>
    <w:family w:val="auto"/>
    <w:pitch w:val="default"/>
    <w:embedRegular r:id="rId29" w:fontKey="{1D014A78-CABC-4EF0-12AC-5CD89AEFDE1D}"/>
  </w:font>
  <w:font w:name="Courier New">
    <w:charset w:val="01"/>
    <w:family w:val="modern"/>
    <w:pitch w:val="fixed"/>
    <w:embedRegular r:id="rId30" w:fontKey="{1E014A78-CABC-4EF0-12AC-5CD89AEFDE1E}"/>
  </w:font>
  <w:font w:name="Wingdings">
    <w:charset w:val="02"/>
    <w:family w:val="auto"/>
    <w:pitch w:val="default"/>
    <w:embedRegular r:id="rId31" w:fontKey="{1F014A78-CABC-4EF0-12AC-5CD89AEFDE1F}"/>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center"/>
      <w:rPr>
        <w:color w:val="000000"/>
      </w:rPr>
    </w:pPr>
    <w:r>
      <w:rPr>
        <w:color w:val="000000"/>
      </w:rPr>
    </w:r>
  </w:p>
  <w:p>
    <w:pPr>
      <w:pStyle w:val="Normal"/>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9</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revisionView w:insDel="0" w:formatting="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suppressAutoHyphens w:val="true"/>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Relationship Id="rId15" Type="http://schemas.openxmlformats.org/officeDocument/2006/relationships/customXml" Target="../customXml/item2.xml"/><Relationship Id="rId16" Type="http://schemas.openxmlformats.org/officeDocument/2006/relationships/customXml" Target="../customXml/item3.xml"/><Relationship Id="rId17" Type="http://schemas.openxmlformats.org/officeDocument/2006/relationships/customXml" Target="../customXml/item4.xml"/><Relationship Id="rId18"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47</TotalTime>
  <Application>LibreOffice/24.2.7.2$Linux_X86_64 LibreOffice_project/420$Build-2</Application>
  <AppVersion>15.0000</AppVersion>
  <Pages>11</Pages>
  <Words>1279</Words>
  <Characters>7976</Characters>
  <CharactersWithSpaces>9188</CharactersWithSpaces>
  <Paragraphs>128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dcterms:modified xsi:type="dcterms:W3CDTF">2025-11-04T19:36:27Z</dcterms:modified>
  <cp:revision>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