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pBdr/>
        <w:spacing w:lineRule="auto" w:line="240" w:before="240" w:after="0"/>
        <w:rPr>
          <w:rFonts w:ascii="Play" w:hAnsi="Play" w:eastAsia="Play" w:cs="Play"/>
          <w:color w:val="0F4761"/>
          <w:sz w:val="32"/>
          <w:szCs w:val="32"/>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del w:id="185" w:author="Unknown Author" w:date="2025-11-02T19:54:47Z"/>
        </w:rPr>
      </w:pPr>
      <w:del w:id="183" w:author="Unknown Author" w:date="2025-11-02T12:32:10Z">
        <w:r>
          <w:rPr>
            <w:color w:val="3A3A3A"/>
            <w:sz w:val="40"/>
            <w:szCs w:val="40"/>
          </w:rPr>
          <w:delText>A</w:delText>
        </w:r>
      </w:del>
      <w:del w:id="184"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87" w:author="Unknown Author" w:date="2025-11-02T19:54:47Z"/>
        </w:rPr>
      </w:pPr>
      <w:del w:id="186" w:author="Unknown Author" w:date="2025-11-02T19:54:47Z">
        <w:r>
          <w:rPr/>
        </w:r>
      </w:del>
    </w:p>
    <w:p>
      <w:pPr>
        <w:pStyle w:val="Normal"/>
        <w:rPr>
          <w:color w:val="FF0000"/>
          <w:del w:id="189" w:author="Unknown Author" w:date="2025-11-02T12:32:23Z"/>
        </w:rPr>
      </w:pPr>
      <w:del w:id="188"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1" w:author="Unknown Author" w:date="2025-11-02T19:54:50Z"/>
        </w:rPr>
      </w:pPr>
      <w:del w:id="190" w:author="Unknown Author" w:date="2025-11-02T19:54:50Z">
        <w:r>
          <w:rPr>
            <w:color w:val="FF0000"/>
          </w:rPr>
        </w:r>
      </w:del>
    </w:p>
    <w:p>
      <w:pPr>
        <w:pStyle w:val="Normal"/>
        <w:rPr>
          <w:color w:val="FF0000"/>
          <w:del w:id="193" w:author="Unknown Author" w:date="2025-11-02T19:54:50Z"/>
        </w:rPr>
      </w:pPr>
      <w:del w:id="192" w:author="Unknown Author" w:date="2025-11-02T19:54:50Z">
        <w:r>
          <w:rPr>
            <w:color w:val="FF0000"/>
          </w:rPr>
        </w:r>
      </w:del>
    </w:p>
    <w:p>
      <w:pPr>
        <w:pStyle w:val="Normal"/>
        <w:rPr>
          <w:color w:val="FF0000"/>
          <w:del w:id="195" w:author="Unknown Author" w:date="2025-11-02T19:54:50Z"/>
        </w:rPr>
      </w:pPr>
      <w:del w:id="194" w:author="Unknown Author" w:date="2025-11-02T19:54:50Z">
        <w:r>
          <w:rPr>
            <w:color w:val="FF0000"/>
          </w:rPr>
        </w:r>
      </w:del>
    </w:p>
    <w:p>
      <w:pPr>
        <w:pStyle w:val="Normal"/>
        <w:rPr>
          <w:del w:id="197" w:author="Unknown Author" w:date="2025-11-02T19:54:50Z"/>
        </w:rPr>
      </w:pPr>
      <w:del w:id="196" w:author="Unknown Author" w:date="2025-11-02T19:54:50Z">
        <w:r>
          <w:rPr/>
        </w:r>
      </w:del>
    </w:p>
    <w:p>
      <w:pPr>
        <w:pStyle w:val="Normal"/>
        <w:rPr>
          <w:del w:id="199" w:author="Unknown Author" w:date="2025-11-02T19:54:50Z"/>
        </w:rPr>
      </w:pPr>
      <w:del w:id="198" w:author="Unknown Author" w:date="2025-11-02T19:54:50Z">
        <w:r>
          <w:rPr/>
        </w:r>
      </w:del>
    </w:p>
    <w:p>
      <w:pPr>
        <w:pStyle w:val="Normal"/>
        <w:rPr>
          <w:del w:id="201" w:author="Unknown Author" w:date="2025-11-02T19:54:50Z"/>
        </w:rPr>
      </w:pPr>
      <w:del w:id="200" w:author="Unknown Author" w:date="2025-11-02T19:54:50Z">
        <w:r>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240"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242" w:author="Unknown Author" w:date="2025-11-02T12:46:13Z"/>
        </w:rPr>
      </w:pPr>
      <w:bookmarkStart w:id="0" w:name="_heading=h.gjdgxs"/>
      <w:bookmarkEnd w:id="0"/>
      <w:r>
        <w:rPr>
          <w:rFonts w:ascii="Times New Roman" w:hAnsi="Times New Roman"/>
          <w:rFonts w:ascii="Calibri" w:hAnsi="Calibri" w:eastAsia="" w:cs=""/>
          <w:color w:val="000000"/>
          <w:color w:themeColor="background2" w:themeShade="40" w:val="3A3A3A"/>
          <w:rPrChange w:id="0" w:author="Unknown Author" w:date="2025-11-02T14:36:26Z">
            <w:rPr>
              <w:sz w:val="40"/>
              <w:spacing w:val="-10"/>
              <w:kern w:val="2"/>
              <w:szCs w:val="40"/>
            </w:rPr>
          </w:rPrChange>
        </w:rPr>
        <w:t>Introduction</w:t>
      </w:r>
    </w:p>
    <w:p>
      <w:pPr>
        <w:pStyle w:val="Normal"/>
        <w:jc w:val="both"/>
        <w:rPr>
          <w:rFonts w:ascii="Times New Roman" w:hAnsi="Times New Roman"/>
          <w:color w:val="000000"/>
          <w:ins w:id="269" w:author="Unknown Author" w:date="2025-11-02T13:59:02Z"/>
        </w:rPr>
      </w:pPr>
      <w:ins w:id="243" w:author="Unknown Author" w:date="2025-11-02T13:40:10Z">
        <w:r>
          <w:rPr>
            <w:rFonts w:ascii="Times New Roman" w:hAnsi="Times New Roman"/>
            <w:color w:val="000000"/>
          </w:rPr>
          <w:t xml:space="preserve">E-commerce has experienced massive growth over the past decades, becoming a </w:t>
        </w:r>
      </w:ins>
      <w:ins w:id="244" w:author="Unknown Author" w:date="2025-11-02T13:40:10Z">
        <w:r>
          <w:rPr>
            <w:rFonts w:ascii="Times New Roman" w:hAnsi="Times New Roman"/>
            <w:color w:val="000000"/>
          </w:rPr>
          <w:t xml:space="preserve">leading </w:t>
        </w:r>
      </w:ins>
      <w:ins w:id="245" w:author="Unknown Author" w:date="2025-11-02T13:40:10Z">
        <w:r>
          <w:rPr>
            <w:rFonts w:ascii="Times New Roman" w:hAnsi="Times New Roman"/>
            <w:color w:val="000000"/>
          </w:rPr>
          <w:t>retail channel worldwide</w:t>
        </w:r>
      </w:ins>
      <w:ins w:id="246" w:author="Unknown Author" w:date="2025-11-02T13:41:25Z">
        <w:r>
          <w:rPr>
            <w:rFonts w:ascii="Times New Roman" w:hAnsi="Times New Roman"/>
            <w:color w:val="000000"/>
          </w:rPr>
          <w:t xml:space="preserve">. </w:t>
        </w:r>
      </w:ins>
      <w:ins w:id="247" w:author="Unknown Author" w:date="2025-11-02T13:41:25Z">
        <w:r>
          <w:rPr>
            <w:rFonts w:ascii="Times New Roman" w:hAnsi="Times New Roman"/>
            <w:color w:val="000000"/>
          </w:rPr>
          <w:t xml:space="preserve">With </w:t>
        </w:r>
      </w:ins>
      <w:ins w:id="248" w:author="Unknown Author" w:date="2025-11-02T13:41:25Z">
        <w:r>
          <w:rPr>
            <w:rFonts w:ascii="Times New Roman" w:hAnsi="Times New Roman"/>
            <w:color w:val="000000"/>
          </w:rPr>
          <w:t xml:space="preserve">over five billion internet users worldwide, consumers </w:t>
        </w:r>
      </w:ins>
      <w:ins w:id="249" w:author="Unknown Author" w:date="2025-11-02T13:41:25Z">
        <w:r>
          <w:rPr>
            <w:rFonts w:ascii="Times New Roman" w:hAnsi="Times New Roman"/>
            <w:color w:val="000000"/>
          </w:rPr>
          <w:t>benefit from the advantages</w:t>
        </w:r>
      </w:ins>
      <w:ins w:id="250" w:author="Unknown Author" w:date="2025-11-02T13:41:25Z">
        <w:r>
          <w:rPr>
            <w:rFonts w:ascii="Times New Roman" w:hAnsi="Times New Roman"/>
            <w:color w:val="000000"/>
          </w:rPr>
          <w:t xml:space="preserve"> of online transactions </w:t>
        </w:r>
      </w:ins>
      <w:ins w:id="251" w:author="Unknown Author" w:date="2025-11-02T13:41:25Z">
        <w:r>
          <w:rPr>
            <w:rFonts w:ascii="Times New Roman" w:hAnsi="Times New Roman"/>
            <w:color w:val="000000"/>
          </w:rPr>
          <w:t>(Statista, 2025)</w:t>
        </w:r>
      </w:ins>
      <w:ins w:id="252" w:author="Unknown Author" w:date="2025-11-02T13:41:25Z">
        <w:r>
          <w:rPr>
            <w:rFonts w:ascii="Times New Roman" w:hAnsi="Times New Roman"/>
            <w:color w:val="000000"/>
          </w:rPr>
          <w:t xml:space="preserve">. However, despite this evolution, most </w:t>
        </w:r>
      </w:ins>
      <w:ins w:id="253" w:author="Unknown Author" w:date="2025-11-02T13:41:25Z">
        <w:r>
          <w:rPr>
            <w:rFonts w:ascii="Times New Roman" w:hAnsi="Times New Roman"/>
            <w:color w:val="000000"/>
          </w:rPr>
          <w:t xml:space="preserve">e-commerce </w:t>
        </w:r>
      </w:ins>
      <w:ins w:id="254" w:author="Unknown Author" w:date="2025-11-02T13:41:25Z">
        <w:r>
          <w:rPr>
            <w:rFonts w:ascii="Times New Roman" w:hAnsi="Times New Roman"/>
            <w:color w:val="000000"/>
          </w:rPr>
          <w:t>businesses</w:t>
        </w:r>
      </w:ins>
      <w:ins w:id="255" w:author="Unknown Author" w:date="2025-11-02T13:41:25Z">
        <w:r>
          <w:rPr>
            <w:rFonts w:ascii="Times New Roman" w:hAnsi="Times New Roman"/>
            <w:color w:val="000000"/>
          </w:rPr>
          <w:t xml:space="preserve"> struggle </w:t>
        </w:r>
      </w:ins>
      <w:ins w:id="256" w:author="Unknown Author" w:date="2025-11-02T13:41:25Z">
        <w:r>
          <w:rPr>
            <w:rFonts w:ascii="Times New Roman" w:hAnsi="Times New Roman"/>
            <w:color w:val="000000"/>
          </w:rPr>
          <w:t>with</w:t>
        </w:r>
      </w:ins>
      <w:ins w:id="257" w:author="Unknown Author" w:date="2025-11-02T13:41:25Z">
        <w:r>
          <w:rPr>
            <w:rFonts w:ascii="Times New Roman" w:hAnsi="Times New Roman"/>
            <w:color w:val="000000"/>
          </w:rPr>
          <w:t xml:space="preserve"> customer retention, </w:t>
        </w:r>
      </w:ins>
      <w:ins w:id="258" w:author="Unknown Author" w:date="2025-11-02T13:41:25Z">
        <w:r>
          <w:rPr>
            <w:rFonts w:ascii="Times New Roman" w:hAnsi="Times New Roman"/>
            <w:color w:val="000000"/>
          </w:rPr>
          <w:t xml:space="preserve">particularly in maintaining </w:t>
        </w:r>
      </w:ins>
      <w:ins w:id="259" w:author="Unknown Author" w:date="2025-11-02T13:41:25Z">
        <w:r>
          <w:rPr>
            <w:rFonts w:ascii="Times New Roman" w:hAnsi="Times New Roman"/>
            <w:color w:val="000000"/>
          </w:rPr>
          <w:t xml:space="preserve">client loyalty. </w:t>
        </w:r>
      </w:ins>
      <w:ins w:id="260" w:author="Unknown Author" w:date="2025-11-02T13:41:25Z">
        <w:r>
          <w:rPr>
            <w:rFonts w:ascii="Times New Roman" w:hAnsi="Times New Roman"/>
            <w:color w:val="000000"/>
          </w:rPr>
          <w:t xml:space="preserve">According to recent data, </w:t>
        </w:r>
      </w:ins>
      <w:ins w:id="261" w:author="Unknown Author" w:date="2025-11-02T13:59:02Z">
        <w:r>
          <w:rPr>
            <w:rFonts w:ascii="Times New Roman" w:hAnsi="Times New Roman"/>
            <w:color w:val="000000"/>
          </w:rPr>
          <w:t xml:space="preserve"> </w:t>
        </w:r>
      </w:ins>
      <w:ins w:id="262" w:author="Unknown Author" w:date="2025-11-02T13:59:02Z">
        <w:r>
          <w:rPr>
            <w:rFonts w:ascii="Times New Roman" w:hAnsi="Times New Roman"/>
            <w:color w:val="000000"/>
          </w:rPr>
          <w:t>only 2-3% of visitor</w:t>
        </w:r>
      </w:ins>
      <w:ins w:id="263" w:author="Unknown Author" w:date="2025-11-02T13:59:02Z">
        <w:r>
          <w:rPr>
            <w:rFonts w:ascii="Times New Roman" w:hAnsi="Times New Roman"/>
            <w:color w:val="000000"/>
          </w:rPr>
          <w:t>s to</w:t>
        </w:r>
      </w:ins>
      <w:ins w:id="264" w:author="Unknown Author" w:date="2025-11-02T13:59:02Z">
        <w:r>
          <w:rPr>
            <w:rFonts w:ascii="Times New Roman" w:hAnsi="Times New Roman"/>
            <w:color w:val="000000"/>
          </w:rPr>
          <w:t xml:space="preserve"> e-commerce platform</w:t>
        </w:r>
      </w:ins>
      <w:ins w:id="265" w:author="Unknown Author" w:date="2025-11-02T13:59:02Z">
        <w:r>
          <w:rPr>
            <w:rFonts w:ascii="Times New Roman" w:hAnsi="Times New Roman"/>
            <w:color w:val="000000"/>
          </w:rPr>
          <w:t>s</w:t>
        </w:r>
      </w:ins>
      <w:ins w:id="266" w:author="Unknown Author" w:date="2025-11-02T13:59:02Z">
        <w:r>
          <w:rPr>
            <w:rFonts w:ascii="Times New Roman" w:hAnsi="Times New Roman"/>
            <w:color w:val="000000"/>
          </w:rPr>
          <w:t xml:space="preserve"> actually make purchases </w:t>
        </w:r>
      </w:ins>
      <w:ins w:id="267" w:author="Unknown Author" w:date="2025-11-02T13:59:02Z">
        <w:r>
          <w:rPr>
            <w:rFonts w:ascii="Times New Roman" w:hAnsi="Times New Roman"/>
            <w:color w:val="000000"/>
          </w:rPr>
          <w:t>(Oberlo, 2024), indicating significant conversion challenges</w:t>
        </w:r>
      </w:ins>
      <w:ins w:id="268" w:author="Unknown Author" w:date="2025-11-02T13:59:02Z">
        <w:r>
          <w:rPr>
            <w:rFonts w:ascii="Times New Roman" w:hAnsi="Times New Roman"/>
            <w:color w:val="000000"/>
          </w:rPr>
          <w:t>.</w:t>
        </w:r>
      </w:ins>
    </w:p>
    <w:p>
      <w:pPr>
        <w:pStyle w:val="Normal"/>
        <w:jc w:val="both"/>
        <w:rPr>
          <w:rFonts w:ascii="Times New Roman" w:hAnsi="Times New Roman"/>
          <w:color w:val="000000"/>
          <w:ins w:id="271" w:author="Unknown Author" w:date="2025-11-02T13:59:02Z"/>
        </w:rPr>
      </w:pPr>
      <w:ins w:id="270"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73" w:author="Unknown Author" w:date="2025-11-02T13:59:02Z"/>
        </w:rPr>
      </w:pPr>
      <w:ins w:id="272"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77" w:author="Unknown Author" w:date="2025-11-02T14:56:32Z"/>
        </w:rPr>
      </w:pPr>
      <w:ins w:id="274" w:author="Unknown Author" w:date="2025-11-02T14:35:40Z">
        <w:r>
          <w:rPr>
            <w:rFonts w:ascii="Times New Roman" w:hAnsi="Times New Roman"/>
            <w:color w:val="000000"/>
          </w:rPr>
          <w:t xml:space="preserve">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w:t>
        </w:r>
      </w:ins>
      <w:ins w:id="275" w:author="Unknown Author" w:date="2025-11-02T14:35:40Z">
        <w:r>
          <w:rPr>
            <w:rFonts w:ascii="Times New Roman" w:hAnsi="Times New Roman"/>
            <w:color w:val="000000"/>
          </w:rPr>
          <w:t>(Content Square, 2025)</w:t>
        </w:r>
      </w:ins>
      <w:ins w:id="276" w:author="Unknown Author" w:date="2025-11-02T14:35:40Z">
        <w:r>
          <w:rPr>
            <w:rFonts w:ascii="Times New Roman" w:hAnsi="Times New Roman"/>
            <w:color w:val="000000"/>
          </w:rPr>
          <w:t>.</w:t>
        </w:r>
      </w:ins>
    </w:p>
    <w:p>
      <w:pPr>
        <w:pStyle w:val="Normal"/>
        <w:jc w:val="both"/>
        <w:rPr>
          <w:rFonts w:ascii="Times New Roman" w:hAnsi="Times New Roman"/>
          <w:color w:val="000000"/>
          <w:ins w:id="279" w:author="Unknown Author" w:date="2025-11-02T14:56:32Z"/>
        </w:rPr>
      </w:pPr>
      <w:ins w:id="278" w:author="Unknown Author" w:date="2025-11-02T14:56:32Z">
        <w:r>
          <w:rPr>
            <w:rFonts w:ascii="Times New Roman" w:hAnsi="Times New Roman"/>
            <w:color w:val="000000"/>
          </w:rPr>
        </w:r>
      </w:ins>
    </w:p>
    <w:p>
      <w:pPr>
        <w:pStyle w:val="Normal"/>
        <w:jc w:val="both"/>
        <w:rPr>
          <w:rFonts w:ascii="Times New Roman" w:hAnsi="Times New Roman"/>
          <w:color w:val="000000"/>
          <w:ins w:id="281" w:author="Unknown Author" w:date="2025-11-02T14:56:32Z"/>
        </w:rPr>
      </w:pPr>
      <w:ins w:id="280" w:author="Unknown Author" w:date="2025-11-02T14:56:32Z">
        <w:r>
          <w:rPr>
            <w:rFonts w:ascii="Times New Roman" w:hAnsi="Times New Roman"/>
            <w:color w:val="000000"/>
          </w:rPr>
        </w:r>
      </w:ins>
    </w:p>
    <w:p>
      <w:pPr>
        <w:pStyle w:val="Normal"/>
        <w:jc w:val="both"/>
        <w:rPr>
          <w:rFonts w:ascii="Times New Roman" w:hAnsi="Times New Roman"/>
          <w:color w:val="000000"/>
          <w:ins w:id="283" w:author="Unknown Author" w:date="2025-11-02T14:56:32Z"/>
        </w:rPr>
      </w:pPr>
      <w:ins w:id="282" w:author="Unknown Author" w:date="2025-11-02T14:56:32Z">
        <w:r>
          <w:rPr>
            <w:rFonts w:ascii="Times New Roman" w:hAnsi="Times New Roman"/>
            <w:color w:val="000000"/>
          </w:rPr>
        </w:r>
      </w:ins>
    </w:p>
    <w:p>
      <w:pPr>
        <w:pStyle w:val="Normal"/>
        <w:jc w:val="both"/>
        <w:rPr>
          <w:rFonts w:ascii="Times New Roman" w:hAnsi="Times New Roman"/>
          <w:color w:val="000000"/>
          <w:ins w:id="285" w:author="Unknown Author" w:date="2025-11-02T14:56:32Z"/>
        </w:rPr>
      </w:pPr>
      <w:ins w:id="284" w:author="Unknown Author" w:date="2025-11-02T14:56:32Z">
        <w:r>
          <w:rPr>
            <w:rFonts w:ascii="Times New Roman" w:hAnsi="Times New Roman"/>
            <w:color w:val="000000"/>
          </w:rPr>
        </w:r>
      </w:ins>
    </w:p>
    <w:p>
      <w:pPr>
        <w:pStyle w:val="Normal"/>
        <w:jc w:val="both"/>
        <w:rPr>
          <w:rFonts w:ascii="Times New Roman" w:hAnsi="Times New Roman"/>
          <w:color w:val="000000"/>
          <w:ins w:id="287" w:author="Unknown Author" w:date="2025-11-02T14:56:32Z"/>
        </w:rPr>
      </w:pPr>
      <w:ins w:id="286" w:author="Unknown Author" w:date="2025-11-02T14:56:32Z">
        <w:r>
          <w:rPr>
            <w:rFonts w:ascii="Times New Roman" w:hAnsi="Times New Roman"/>
            <w:color w:val="000000"/>
          </w:rPr>
        </w:r>
      </w:ins>
    </w:p>
    <w:p>
      <w:pPr>
        <w:pStyle w:val="Normal"/>
        <w:jc w:val="both"/>
        <w:rPr>
          <w:rFonts w:ascii="Times New Roman" w:hAnsi="Times New Roman"/>
          <w:color w:val="000000"/>
          <w:ins w:id="289" w:author="Unknown Author" w:date="2025-11-02T14:56:32Z"/>
        </w:rPr>
      </w:pPr>
      <w:ins w:id="288" w:author="Unknown Author" w:date="2025-11-02T14:56:32Z">
        <w:r>
          <w:rPr>
            <w:rFonts w:ascii="Times New Roman" w:hAnsi="Times New Roman"/>
            <w:color w:val="000000"/>
          </w:rPr>
        </w:r>
      </w:ins>
    </w:p>
    <w:p>
      <w:pPr>
        <w:pStyle w:val="Normal"/>
        <w:jc w:val="both"/>
        <w:rPr>
          <w:rFonts w:ascii="Times New Roman" w:hAnsi="Times New Roman"/>
          <w:color w:val="000000"/>
          <w:ins w:id="291" w:author="Unknown Author" w:date="2025-11-02T14:56:32Z"/>
        </w:rPr>
      </w:pPr>
      <w:ins w:id="290" w:author="Unknown Author" w:date="2025-11-02T14:56:32Z">
        <w:r>
          <w:rPr>
            <w:rFonts w:ascii="Times New Roman" w:hAnsi="Times New Roman"/>
            <w:color w:val="000000"/>
          </w:rPr>
        </w:r>
      </w:ins>
    </w:p>
    <w:p>
      <w:pPr>
        <w:pStyle w:val="Normal"/>
        <w:jc w:val="both"/>
        <w:rPr>
          <w:rFonts w:ascii="Times New Roman" w:hAnsi="Times New Roman"/>
          <w:color w:val="000000"/>
          <w:ins w:id="293" w:author="Unknown Author" w:date="2025-11-02T14:56:32Z"/>
        </w:rPr>
      </w:pPr>
      <w:ins w:id="292" w:author="Unknown Author" w:date="2025-11-02T14:56:32Z">
        <w:r>
          <w:rPr>
            <w:rFonts w:ascii="Times New Roman" w:hAnsi="Times New Roman"/>
            <w:color w:val="000000"/>
          </w:rPr>
        </w:r>
      </w:ins>
    </w:p>
    <w:p>
      <w:pPr>
        <w:pStyle w:val="Normal"/>
        <w:jc w:val="both"/>
        <w:rPr>
          <w:rFonts w:ascii="Times New Roman" w:hAnsi="Times New Roman"/>
          <w:color w:val="000000"/>
          <w:ins w:id="295" w:author="Unknown Author" w:date="2025-11-02T14:56:32Z"/>
        </w:rPr>
      </w:pPr>
      <w:ins w:id="294" w:author="Unknown Author" w:date="2025-11-02T14:56:32Z">
        <w:r>
          <w:rPr>
            <w:rFonts w:ascii="Times New Roman" w:hAnsi="Times New Roman"/>
            <w:color w:val="000000"/>
          </w:rPr>
        </w:r>
      </w:ins>
    </w:p>
    <w:p>
      <w:pPr>
        <w:pStyle w:val="Normal"/>
        <w:jc w:val="both"/>
        <w:rPr>
          <w:rFonts w:ascii="Times New Roman" w:hAnsi="Times New Roman"/>
          <w:color w:val="000000"/>
          <w:ins w:id="297" w:author="Unknown Author" w:date="2025-11-02T14:56:32Z"/>
        </w:rPr>
      </w:pPr>
      <w:ins w:id="296" w:author="Unknown Author" w:date="2025-11-02T14:56:32Z">
        <w:r>
          <w:rPr>
            <w:rFonts w:ascii="Times New Roman" w:hAnsi="Times New Roman"/>
            <w:color w:val="000000"/>
          </w:rPr>
        </w:r>
      </w:ins>
    </w:p>
    <w:p>
      <w:pPr>
        <w:pStyle w:val="Normal"/>
        <w:jc w:val="both"/>
        <w:rPr>
          <w:rFonts w:ascii="Times New Roman" w:hAnsi="Times New Roman"/>
          <w:color w:val="000000"/>
          <w:ins w:id="299" w:author="Unknown Author" w:date="2025-11-02T14:56:32Z"/>
        </w:rPr>
      </w:pPr>
      <w:ins w:id="298" w:author="Unknown Author" w:date="2025-11-02T14:56:32Z">
        <w:r>
          <w:rPr>
            <w:rFonts w:ascii="Times New Roman" w:hAnsi="Times New Roman"/>
            <w:color w:val="000000"/>
          </w:rPr>
        </w:r>
      </w:ins>
    </w:p>
    <w:p>
      <w:pPr>
        <w:pStyle w:val="Normal"/>
        <w:jc w:val="both"/>
        <w:rPr>
          <w:rFonts w:ascii="Times New Roman" w:hAnsi="Times New Roman"/>
          <w:color w:val="000000"/>
          <w:ins w:id="301" w:author="Unknown Author" w:date="2025-11-02T14:56:32Z"/>
        </w:rPr>
      </w:pPr>
      <w:ins w:id="300" w:author="Unknown Author" w:date="2025-11-02T14:56:32Z">
        <w:r>
          <w:rPr>
            <w:rFonts w:ascii="Times New Roman" w:hAnsi="Times New Roman"/>
            <w:color w:val="000000"/>
          </w:rPr>
        </w:r>
      </w:ins>
    </w:p>
    <w:p>
      <w:pPr>
        <w:pStyle w:val="Normal"/>
        <w:jc w:val="both"/>
        <w:rPr>
          <w:rFonts w:ascii="Times New Roman" w:hAnsi="Times New Roman"/>
          <w:color w:val="000000"/>
          <w:ins w:id="303" w:author="Unknown Author" w:date="2025-11-02T14:56:32Z"/>
        </w:rPr>
      </w:pPr>
      <w:ins w:id="302" w:author="Unknown Author" w:date="2025-11-02T14:56:32Z">
        <w:r>
          <w:rPr>
            <w:rFonts w:ascii="Times New Roman" w:hAnsi="Times New Roman"/>
            <w:color w:val="000000"/>
          </w:rPr>
        </w:r>
      </w:ins>
    </w:p>
    <w:p>
      <w:pPr>
        <w:pStyle w:val="Normal"/>
        <w:jc w:val="both"/>
        <w:rPr>
          <w:rFonts w:ascii="Times New Roman" w:hAnsi="Times New Roman"/>
          <w:color w:val="000000"/>
          <w:ins w:id="305" w:author="Unknown Author" w:date="2025-11-02T14:56:32Z"/>
        </w:rPr>
      </w:pPr>
      <w:ins w:id="304" w:author="Unknown Author" w:date="2025-11-02T14:56:32Z">
        <w:r>
          <w:rPr>
            <w:rFonts w:ascii="Times New Roman" w:hAnsi="Times New Roman"/>
            <w:color w:val="000000"/>
          </w:rPr>
        </w:r>
      </w:ins>
    </w:p>
    <w:p>
      <w:pPr>
        <w:pStyle w:val="Normal"/>
        <w:jc w:val="both"/>
        <w:rPr>
          <w:rFonts w:ascii="Times New Roman" w:hAnsi="Times New Roman"/>
          <w:color w:val="000000"/>
          <w:ins w:id="307" w:author="Unknown Author" w:date="2025-11-02T13:59:02Z"/>
        </w:rPr>
      </w:pPr>
      <w:ins w:id="306" w:author="Unknown Author" w:date="2025-11-02T13:59:02Z">
        <w:r>
          <w:rPr>
            <w:rFonts w:ascii="Times New Roman" w:hAnsi="Times New Roman"/>
            <w:color w:val="000000"/>
          </w:rPr>
        </w:r>
      </w:ins>
    </w:p>
    <w:p>
      <w:pPr>
        <w:pStyle w:val="Normal"/>
        <w:jc w:val="both"/>
        <w:rPr>
          <w:rFonts w:ascii="Times New Roman" w:hAnsi="Times New Roman"/>
          <w:ins w:id="309" w:author="Unknown Author" w:date="2025-11-02T13:59:02Z"/>
        </w:rPr>
      </w:pPr>
      <w:ins w:id="308" w:author="Unknown Author" w:date="2025-11-02T13:59:02Z">
        <w:r>
          <w:rPr>
            <w:rFonts w:ascii="Times New Roman" w:hAnsi="Times New Roman"/>
          </w:rPr>
        </w:r>
      </w:ins>
    </w:p>
    <w:p>
      <w:pPr>
        <w:pStyle w:val="Normal"/>
        <w:jc w:val="both"/>
        <w:rPr>
          <w:rFonts w:ascii="Times New Roman" w:hAnsi="Times New Roman"/>
        </w:rPr>
      </w:pPr>
      <w:ins w:id="310" w:author="Unknown Author" w:date="2025-11-02T13:25:24Z">
        <w:r>
          <w:rPr>
            <w:rFonts w:ascii="Times New Roman" w:hAnsi="Times New Roman"/>
          </w:rPr>
          <w:t xml:space="preserve"> </w:t>
        </w:r>
      </w:ins>
    </w:p>
    <w:p>
      <w:pPr>
        <w:pStyle w:val="Heading1"/>
        <w:rPr>
          <w:ins w:id="313" w:author="Unknown Author" w:date="2025-11-02T14:56:49Z"/>
        </w:rPr>
      </w:pPr>
      <w:del w:id="311" w:author="Unknown Author" w:date="2025-11-02T14:56:49Z">
        <w:bookmarkStart w:id="1" w:name="_heading=h.30j0zll_Copy_1_Copy_1_Copy_1_"/>
        <w:bookmarkEnd w:id="1"/>
        <w:r>
          <w:rPr/>
          <w:delText>Chapter 1</w:delText>
        </w:r>
      </w:del>
      <w:ins w:id="312" w:author="Unknown Author" w:date="2025-11-02T14:56:49Z">
        <w:r>
          <w:rPr>
            <w:rFonts w:ascii="Times New Roman" w:hAnsi="Times New Roman"/>
            <w:color w:val="000000"/>
          </w:rPr>
          <w:t>Objectives</w:t>
        </w:r>
      </w:ins>
    </w:p>
    <w:p>
      <w:pPr>
        <w:pStyle w:val="Normal"/>
        <w:jc w:val="both"/>
        <w:rPr>
          <w:rFonts w:ascii="Times New Roman" w:hAnsi="Times New Roman"/>
          <w:color w:val="000000"/>
          <w:ins w:id="324" w:author="Unknown Author" w:date="2025-11-02T14:56:49Z"/>
        </w:rPr>
      </w:pPr>
      <w:ins w:id="314" w:author="Unknown Author" w:date="2025-11-02T14:56:49Z">
        <w:r>
          <w:rPr>
            <w:rFonts w:ascii="Times New Roman" w:hAnsi="Times New Roman"/>
            <w:color w:val="000000"/>
          </w:rPr>
          <w:t xml:space="preserve">This project is guided by the following business hypothesis: </w:t>
        </w:r>
      </w:ins>
      <w:ins w:id="315" w:author="Unknown Author" w:date="2025-11-02T14:56:49Z">
        <w:r>
          <w:rPr>
            <w:rFonts w:ascii="Times New Roman" w:hAnsi="Times New Roman"/>
            <w:color w:val="000000"/>
          </w:rPr>
          <w:t>by</w:t>
        </w:r>
      </w:ins>
      <w:ins w:id="316" w:author="Unknown Author" w:date="2025-11-02T14:56:49Z">
        <w:r>
          <w:rPr>
            <w:rFonts w:ascii="Times New Roman" w:hAnsi="Times New Roman"/>
            <w:color w:val="000000"/>
          </w:rPr>
          <w:t xml:space="preserve"> </w:t>
        </w:r>
      </w:ins>
      <w:ins w:id="317" w:author="Unknown Author" w:date="2025-11-02T14:56:49Z">
        <w:r>
          <w:rPr>
            <w:rFonts w:ascii="Times New Roman" w:hAnsi="Times New Roman"/>
            <w:color w:val="000000"/>
          </w:rPr>
          <w:t xml:space="preserve">predicting purchasing intention and conversion </w:t>
        </w:r>
      </w:ins>
      <w:ins w:id="318" w:author="Unknown Author" w:date="2025-11-02T14:56:49Z">
        <w:r>
          <w:rPr>
            <w:rFonts w:ascii="Times New Roman" w:hAnsi="Times New Roman"/>
            <w:color w:val="000000"/>
          </w:rPr>
          <w:t>patterns, business can use mac</w:t>
        </w:r>
      </w:ins>
      <w:ins w:id="319" w:author="Unknown Author" w:date="2025-11-02T14:56:49Z">
        <w:r>
          <w:rPr>
            <w:rFonts w:ascii="Times New Roman" w:hAnsi="Times New Roman"/>
            <w:color w:val="000000"/>
          </w:rPr>
          <w:t>hine learning to identify high-potential customers, create  better st</w:t>
        </w:r>
      </w:ins>
      <w:ins w:id="320" w:author="Unknown Author" w:date="2025-11-02T14:56:49Z">
        <w:r>
          <w:rPr>
            <w:rFonts w:ascii="Times New Roman" w:hAnsi="Times New Roman"/>
            <w:color w:val="000000"/>
          </w:rPr>
          <w:t>ra</w:t>
        </w:r>
      </w:ins>
      <w:ins w:id="321" w:author="Unknown Author" w:date="2025-11-02T14:56:49Z">
        <w:r>
          <w:rPr>
            <w:rFonts w:ascii="Times New Roman" w:hAnsi="Times New Roman"/>
            <w:color w:val="000000"/>
          </w:rPr>
          <w:t xml:space="preserve">tegies, and </w:t>
        </w:r>
      </w:ins>
      <w:ins w:id="322" w:author="Unknown Author" w:date="2025-11-02T14:56:49Z">
        <w:r>
          <w:rPr>
            <w:rFonts w:ascii="Times New Roman" w:hAnsi="Times New Roman"/>
            <w:color w:val="000000"/>
          </w:rPr>
          <w:t xml:space="preserve">significantly </w:t>
        </w:r>
      </w:ins>
      <w:ins w:id="323" w:author="Unknown Author" w:date="2025-11-02T14:56:49Z">
        <w:r>
          <w:rPr>
            <w:rFonts w:ascii="Times New Roman" w:hAnsi="Times New Roman"/>
            <w:color w:val="000000"/>
          </w:rPr>
          <w:t>improve their conversion rates.</w:t>
        </w:r>
      </w:ins>
    </w:p>
    <w:p>
      <w:pPr>
        <w:pStyle w:val="Normal"/>
        <w:jc w:val="both"/>
        <w:rPr>
          <w:rFonts w:ascii="Times New Roman" w:hAnsi="Times New Roman"/>
          <w:color w:val="000000"/>
          <w:ins w:id="328" w:author="Unknown Author" w:date="2025-11-02T14:56:49Z"/>
        </w:rPr>
      </w:pPr>
      <w:ins w:id="325" w:author="Unknown Author" w:date="2025-11-02T14:56:49Z">
        <w:r>
          <w:rPr>
            <w:rFonts w:ascii="Times New Roman" w:hAnsi="Times New Roman"/>
            <w:color w:val="000000"/>
          </w:rPr>
          <w:t>Th</w:t>
        </w:r>
      </w:ins>
      <w:ins w:id="326" w:author="Unknown Author" w:date="2025-11-02T14:56:49Z">
        <w:r>
          <w:rPr>
            <w:rFonts w:ascii="Times New Roman" w:hAnsi="Times New Roman"/>
            <w:color w:val="000000"/>
          </w:rPr>
          <w:t xml:space="preserve">is capstone has </w:t>
        </w:r>
      </w:ins>
      <w:ins w:id="327" w:author="Unknown Author" w:date="2025-11-02T14:56:49Z">
        <w:r>
          <w:rPr>
            <w:rFonts w:ascii="Times New Roman" w:hAnsi="Times New Roman"/>
            <w:color w:val="000000"/>
          </w:rPr>
          <w:t>four clear objectives:</w:t>
        </w:r>
      </w:ins>
    </w:p>
    <w:p>
      <w:pPr>
        <w:pStyle w:val="Normal"/>
        <w:jc w:val="both"/>
        <w:rPr>
          <w:rFonts w:ascii="Times New Roman" w:hAnsi="Times New Roman"/>
          <w:color w:val="000000"/>
          <w:ins w:id="331" w:author="Unknown Author" w:date="2025-11-02T14:56:49Z"/>
        </w:rPr>
      </w:pPr>
      <w:ins w:id="329" w:author="Unknown Author" w:date="2025-11-02T14:56:49Z">
        <w:r>
          <w:rPr>
            <w:rFonts w:ascii="Times New Roman" w:hAnsi="Times New Roman"/>
            <w:color w:val="000000"/>
          </w:rPr>
          <w:t xml:space="preserve">1. </w:t>
        </w:r>
      </w:ins>
      <w:ins w:id="330" w:author="Unknown Author" w:date="2025-11-02T14:56:49Z">
        <w:r>
          <w:rPr>
            <w:rFonts w:ascii="Times New Roman" w:hAnsi="Times New Roman"/>
            <w:color w:val="000000"/>
          </w:rPr>
          <w:t>To build and test different machine learning models (like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333" w:author="Unknown Author" w:date="2025-11-02T14:56:49Z"/>
        </w:rPr>
      </w:pPr>
      <w:ins w:id="332"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335" w:author="Unknown Author" w:date="2025-11-02T14:56:49Z"/>
        </w:rPr>
      </w:pPr>
      <w:ins w:id="334"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37" w:author="Unknown Author" w:date="2025-11-02T14:56:49Z"/>
        </w:rPr>
      </w:pPr>
      <w:ins w:id="336"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339" w:author="Unknown Author" w:date="2025-11-02T14:56:49Z"/>
        </w:rPr>
      </w:pPr>
      <w:ins w:id="338" w:author="Unknown Author" w:date="2025-11-02T14:56:49Z">
        <w:r>
          <w:rPr>
            <w:rFonts w:ascii="Times New Roman" w:hAnsi="Times New Roman"/>
            <w:color w:val="000000"/>
          </w:rPr>
        </w:r>
      </w:ins>
    </w:p>
    <w:p>
      <w:pPr>
        <w:pStyle w:val="Normal"/>
        <w:rPr>
          <w:ins w:id="341" w:author="Unknown Author" w:date="2025-11-02T14:56:49Z"/>
        </w:rPr>
      </w:pPr>
      <w:ins w:id="340" w:author="Unknown Author" w:date="2025-11-02T14:56:49Z">
        <w:r>
          <w:rPr/>
        </w:r>
      </w:ins>
    </w:p>
    <w:p>
      <w:pPr>
        <w:pStyle w:val="Normal"/>
        <w:rPr>
          <w:ins w:id="343" w:author="Unknown Author" w:date="2025-11-02T14:56:49Z"/>
        </w:rPr>
      </w:pPr>
      <w:ins w:id="342" w:author="Unknown Author" w:date="2025-11-02T14:56:49Z">
        <w:r>
          <w:rPr/>
        </w:r>
      </w:ins>
    </w:p>
    <w:p>
      <w:pPr>
        <w:pStyle w:val="Normal"/>
        <w:rPr>
          <w:ins w:id="345" w:author="Unknown Author" w:date="2025-11-02T14:56:49Z"/>
        </w:rPr>
      </w:pPr>
      <w:ins w:id="344" w:author="Unknown Author" w:date="2025-11-02T14:56:49Z">
        <w:r>
          <w:rPr/>
        </w:r>
      </w:ins>
    </w:p>
    <w:p>
      <w:pPr>
        <w:pStyle w:val="Normal"/>
        <w:rPr>
          <w:ins w:id="347" w:author="Unknown Author" w:date="2025-11-02T14:56:49Z"/>
        </w:rPr>
      </w:pPr>
      <w:ins w:id="346" w:author="Unknown Author" w:date="2025-11-02T14:56:49Z">
        <w:r>
          <w:rPr/>
        </w:r>
      </w:ins>
    </w:p>
    <w:p>
      <w:pPr>
        <w:pStyle w:val="Normal"/>
        <w:rPr>
          <w:ins w:id="349" w:author="Unknown Author" w:date="2025-11-02T14:56:49Z"/>
        </w:rPr>
      </w:pPr>
      <w:ins w:id="348" w:author="Unknown Author" w:date="2025-11-02T14:56:49Z">
        <w:r>
          <w:rPr/>
        </w:r>
      </w:ins>
    </w:p>
    <w:p>
      <w:pPr>
        <w:pStyle w:val="Normal"/>
        <w:rPr>
          <w:ins w:id="351" w:author="Unknown Author" w:date="2025-11-02T14:56:49Z"/>
        </w:rPr>
      </w:pPr>
      <w:ins w:id="350" w:author="Unknown Author" w:date="2025-11-02T14:56:49Z">
        <w:r>
          <w:rPr/>
        </w:r>
      </w:ins>
    </w:p>
    <w:p>
      <w:pPr>
        <w:pStyle w:val="Normal"/>
        <w:rPr>
          <w:ins w:id="353" w:author="Unknown Author" w:date="2025-11-02T14:56:49Z"/>
        </w:rPr>
      </w:pPr>
      <w:ins w:id="352" w:author="Unknown Author" w:date="2025-11-02T14:56:49Z">
        <w:r>
          <w:rPr/>
        </w:r>
      </w:ins>
    </w:p>
    <w:p>
      <w:pPr>
        <w:pStyle w:val="Normal"/>
        <w:rPr>
          <w:ins w:id="355" w:author="Unknown Author" w:date="2025-11-02T14:56:49Z"/>
        </w:rPr>
      </w:pPr>
      <w:ins w:id="354" w:author="Unknown Author" w:date="2025-11-02T14:56:49Z">
        <w:r>
          <w:rPr/>
        </w:r>
      </w:ins>
    </w:p>
    <w:p>
      <w:pPr>
        <w:pStyle w:val="Normal"/>
        <w:rPr>
          <w:ins w:id="357" w:author="Unknown Author" w:date="2025-11-02T14:56:49Z"/>
        </w:rPr>
      </w:pPr>
      <w:ins w:id="356" w:author="Unknown Author" w:date="2025-11-02T14:56:49Z">
        <w:r>
          <w:rPr/>
        </w:r>
      </w:ins>
    </w:p>
    <w:p>
      <w:pPr>
        <w:pStyle w:val="Normal"/>
        <w:rPr>
          <w:ins w:id="359" w:author="Unknown Author" w:date="2025-11-02T14:56:49Z"/>
        </w:rPr>
      </w:pPr>
      <w:ins w:id="358" w:author="Unknown Author" w:date="2025-11-02T14:56:49Z">
        <w:r>
          <w:rPr/>
        </w:r>
      </w:ins>
    </w:p>
    <w:p>
      <w:pPr>
        <w:pStyle w:val="Normal"/>
        <w:rPr>
          <w:ins w:id="361" w:author="Unknown Author" w:date="2025-11-02T14:56:49Z"/>
        </w:rPr>
      </w:pPr>
      <w:ins w:id="360" w:author="Unknown Author" w:date="2025-11-02T14:56:49Z">
        <w:r>
          <w:rPr/>
        </w:r>
      </w:ins>
    </w:p>
    <w:p>
      <w:pPr>
        <w:pStyle w:val="Normal"/>
        <w:rPr>
          <w:ins w:id="363" w:author="Unknown Author" w:date="2025-11-02T14:56:49Z"/>
        </w:rPr>
      </w:pPr>
      <w:ins w:id="362" w:author="Unknown Author" w:date="2025-11-02T14:56:49Z">
        <w:r>
          <w:rPr/>
        </w:r>
      </w:ins>
    </w:p>
    <w:p>
      <w:pPr>
        <w:pStyle w:val="Normal"/>
        <w:rPr>
          <w:ins w:id="365" w:author="Unknown Author" w:date="2025-11-02T14:56:49Z"/>
        </w:rPr>
      </w:pPr>
      <w:ins w:id="364" w:author="Unknown Author" w:date="2025-11-02T14:56:49Z">
        <w:r>
          <w:rPr/>
        </w:r>
      </w:ins>
    </w:p>
    <w:p>
      <w:pPr>
        <w:pStyle w:val="Normal"/>
        <w:rPr>
          <w:ins w:id="367" w:author="Unknown Author" w:date="2025-11-02T14:56:49Z"/>
        </w:rPr>
      </w:pPr>
      <w:ins w:id="366" w:author="Unknown Author" w:date="2025-11-02T14:56:49Z">
        <w:r>
          <w:rPr/>
        </w:r>
      </w:ins>
    </w:p>
    <w:p>
      <w:pPr>
        <w:pStyle w:val="Normal"/>
        <w:rPr>
          <w:ins w:id="369" w:author="Unknown Author" w:date="2025-11-02T14:56:49Z"/>
        </w:rPr>
      </w:pPr>
      <w:ins w:id="368" w:author="Unknown Author" w:date="2025-11-02T14:56:49Z">
        <w:r>
          <w:rPr/>
        </w:r>
      </w:ins>
    </w:p>
    <w:p>
      <w:pPr>
        <w:pStyle w:val="Normal"/>
        <w:rPr>
          <w:ins w:id="371" w:author="Unknown Author" w:date="2025-11-02T14:56:49Z"/>
        </w:rPr>
      </w:pPr>
      <w:ins w:id="370" w:author="Unknown Author" w:date="2025-11-02T14:56:49Z">
        <w:r>
          <w:rPr/>
        </w:r>
      </w:ins>
    </w:p>
    <w:p>
      <w:pPr>
        <w:pStyle w:val="Normal"/>
        <w:rPr>
          <w:ins w:id="373" w:author="Unknown Author" w:date="2025-11-02T14:56:49Z"/>
        </w:rPr>
      </w:pPr>
      <w:ins w:id="372" w:author="Unknown Author" w:date="2025-11-02T14:56:49Z">
        <w:r>
          <w:rPr/>
        </w:r>
      </w:ins>
    </w:p>
    <w:p>
      <w:pPr>
        <w:pStyle w:val="Heading1"/>
        <w:rPr>
          <w:rFonts w:ascii="Times New Roman" w:hAnsi="Times New Roman"/>
          <w:ins w:id="375" w:author="Unknown Author" w:date="2025-11-02T19:53:38Z"/>
        </w:rPr>
      </w:pPr>
      <w:ins w:id="374" w:author="Unknown Author" w:date="2025-11-02T19:53:38Z">
        <w:r>
          <w:rPr>
            <w:rFonts w:ascii="Times New Roman" w:hAnsi="Times New Roman"/>
          </w:rPr>
          <w:t>Problem Definition</w:t>
        </w:r>
      </w:ins>
    </w:p>
    <w:p>
      <w:pPr>
        <w:pStyle w:val="Normal"/>
        <w:jc w:val="both"/>
        <w:rPr>
          <w:rFonts w:ascii="Times New Roman" w:hAnsi="Times New Roman"/>
          <w:ins w:id="377" w:author="Unknown Author" w:date="2025-11-03T17:30:20Z"/>
        </w:rPr>
      </w:pPr>
      <w:ins w:id="376" w:author="Unknown Author" w:date="2025-11-03T17:30:20Z">
        <w:r>
          <w:rPr>
            <w:rFonts w:ascii="Times New Roman" w:hAnsi="Times New Roman"/>
          </w:rPr>
          <w:t xml:space="preserve">A large number of people who visit their sites do not make a purchase. In fact, only 2-3% of visitors purchase products, leaving a whopping 97-98% of people empty-handed (Oberlo, 2024). This is exasperating for businesses as the businesses spend a considerable amount of money on advertisements to attract visitors to sites, yet barely any of them turn out to be paying customers. They are literally throwing money at people who wouldn't purchase in the first place. </w:t>
        </w:r>
      </w:ins>
    </w:p>
    <w:p>
      <w:pPr>
        <w:pStyle w:val="Normal"/>
        <w:jc w:val="both"/>
        <w:rPr>
          <w:rFonts w:ascii="Times New Roman" w:hAnsi="Times New Roman"/>
          <w:ins w:id="379" w:author="Unknown Author" w:date="2025-11-03T17:30:20Z"/>
        </w:rPr>
      </w:pPr>
      <w:ins w:id="378" w:author="Unknown Author" w:date="2025-11-03T17:30:20Z">
        <w:r>
          <w:rPr>
            <w:rFonts w:ascii="Times New Roman" w:hAnsi="Times New Roman"/>
          </w:rPr>
          <w:t xml:space="preserve">The critical problem here is that businesses cannot distinguish between a visitor who is considering a purchase and one who is only window shopping. As a result of this challenge, businesses end up treating visitors in the same way since they cannot predict who is likely to make a purchase. This means that they will waste money on marketing campaigns targeting visitors who are not interested in purchasing. </w:t>
        </w:r>
      </w:ins>
    </w:p>
    <w:p>
      <w:pPr>
        <w:pStyle w:val="Normal"/>
        <w:jc w:val="both"/>
        <w:rPr>
          <w:rFonts w:ascii="Times New Roman" w:hAnsi="Times New Roman"/>
          <w:ins w:id="381" w:author="Unknown Author" w:date="2025-11-02T19:53:38Z"/>
        </w:rPr>
      </w:pPr>
      <w:ins w:id="380" w:author="Unknown Author" w:date="2025-11-03T17:30:20Z">
        <w:r>
          <w:rPr>
            <w:rFonts w:ascii="Times New Roman" w:hAnsi="Times New Roman"/>
          </w:rPr>
          <w:t>This is a problem that is costing businesses real money. It is impacting marketing budgets as they are spent on the wrong people, and customers are losing the business as a result. A small increase in conversion rates will result in a large increase in the bottom line. This is what makes this solution imperative in today’s competitive marketplace.</w:t>
        </w:r>
      </w:ins>
    </w:p>
    <w:p>
      <w:pPr>
        <w:pStyle w:val="Normal"/>
        <w:rPr>
          <w:rFonts w:ascii="Times New Roman" w:hAnsi="Times New Roman"/>
          <w:ins w:id="383" w:author="Unknown Author" w:date="2025-11-02T19:53:38Z"/>
        </w:rPr>
      </w:pPr>
      <w:ins w:id="382" w:author="Unknown Author" w:date="2025-11-02T19:53:38Z">
        <w:r>
          <w:rPr>
            <w:rFonts w:ascii="Times New Roman" w:hAnsi="Times New Roman"/>
          </w:rPr>
        </w:r>
      </w:ins>
    </w:p>
    <w:p>
      <w:pPr>
        <w:pStyle w:val="Normal"/>
        <w:rPr>
          <w:ins w:id="385" w:author="Unknown Author" w:date="2025-11-02T19:53:38Z"/>
        </w:rPr>
      </w:pPr>
      <w:ins w:id="384" w:author="Unknown Author" w:date="2025-11-02T19:53:38Z">
        <w:r>
          <w:rPr/>
        </w:r>
      </w:ins>
    </w:p>
    <w:p>
      <w:pPr>
        <w:pStyle w:val="Normal"/>
        <w:rPr>
          <w:ins w:id="387" w:author="Unknown Author" w:date="2025-11-02T19:53:38Z"/>
        </w:rPr>
      </w:pPr>
      <w:ins w:id="386" w:author="Unknown Author" w:date="2025-11-02T19:53:38Z">
        <w:r>
          <w:rPr/>
        </w:r>
      </w:ins>
    </w:p>
    <w:p>
      <w:pPr>
        <w:pStyle w:val="Normal"/>
        <w:rPr>
          <w:ins w:id="389" w:author="Unknown Author" w:date="2025-11-02T19:53:38Z"/>
        </w:rPr>
      </w:pPr>
      <w:ins w:id="388" w:author="Unknown Author" w:date="2025-11-02T19:53:38Z">
        <w:r>
          <w:rPr/>
        </w:r>
      </w:ins>
    </w:p>
    <w:p>
      <w:pPr>
        <w:pStyle w:val="Normal"/>
        <w:rPr>
          <w:ins w:id="391" w:author="Unknown Author" w:date="2025-11-02T19:53:38Z"/>
        </w:rPr>
      </w:pPr>
      <w:ins w:id="390" w:author="Unknown Author" w:date="2025-11-02T19:53:38Z">
        <w:r>
          <w:rPr/>
        </w:r>
      </w:ins>
    </w:p>
    <w:p>
      <w:pPr>
        <w:pStyle w:val="Normal"/>
        <w:rPr>
          <w:ins w:id="393" w:author="Unknown Author" w:date="2025-11-02T19:53:38Z"/>
        </w:rPr>
      </w:pPr>
      <w:ins w:id="392" w:author="Unknown Author" w:date="2025-11-02T19:53:38Z">
        <w:r>
          <w:rPr/>
        </w:r>
      </w:ins>
    </w:p>
    <w:p>
      <w:pPr>
        <w:pStyle w:val="Normal"/>
        <w:rPr>
          <w:ins w:id="395" w:author="Unknown Author" w:date="2025-11-02T19:53:38Z"/>
        </w:rPr>
      </w:pPr>
      <w:ins w:id="394" w:author="Unknown Author" w:date="2025-11-02T19:53:38Z">
        <w:r>
          <w:rPr/>
        </w:r>
      </w:ins>
    </w:p>
    <w:p>
      <w:pPr>
        <w:pStyle w:val="Normal"/>
        <w:rPr>
          <w:ins w:id="397" w:author="Unknown Author" w:date="2025-11-02T19:53:38Z"/>
        </w:rPr>
      </w:pPr>
      <w:ins w:id="396" w:author="Unknown Author" w:date="2025-11-02T19:53:38Z">
        <w:r>
          <w:rPr/>
        </w:r>
      </w:ins>
    </w:p>
    <w:p>
      <w:pPr>
        <w:pStyle w:val="Normal"/>
        <w:rPr>
          <w:ins w:id="399" w:author="Unknown Author" w:date="2025-11-02T19:53:38Z"/>
        </w:rPr>
      </w:pPr>
      <w:ins w:id="398" w:author="Unknown Author" w:date="2025-11-02T19:53:38Z">
        <w:r>
          <w:rPr/>
        </w:r>
      </w:ins>
    </w:p>
    <w:p>
      <w:pPr>
        <w:pStyle w:val="Normal"/>
        <w:rPr>
          <w:ins w:id="401" w:author="Unknown Author" w:date="2025-11-02T19:53:38Z"/>
        </w:rPr>
      </w:pPr>
      <w:ins w:id="400" w:author="Unknown Author" w:date="2025-11-02T19:53:38Z">
        <w:r>
          <w:rPr/>
        </w:r>
      </w:ins>
    </w:p>
    <w:p>
      <w:pPr>
        <w:pStyle w:val="Normal"/>
        <w:rPr>
          <w:ins w:id="403" w:author="Unknown Author" w:date="2025-11-02T19:53:38Z"/>
        </w:rPr>
      </w:pPr>
      <w:ins w:id="402" w:author="Unknown Author" w:date="2025-11-02T19:53:38Z">
        <w:r>
          <w:rPr/>
        </w:r>
      </w:ins>
    </w:p>
    <w:p>
      <w:pPr>
        <w:pStyle w:val="Normal"/>
        <w:rPr>
          <w:ins w:id="405" w:author="Unknown Author" w:date="2025-11-02T19:53:38Z"/>
        </w:rPr>
      </w:pPr>
      <w:ins w:id="404" w:author="Unknown Author" w:date="2025-11-02T19:53:38Z">
        <w:r>
          <w:rPr/>
        </w:r>
      </w:ins>
    </w:p>
    <w:p>
      <w:pPr>
        <w:pStyle w:val="Normal"/>
        <w:rPr>
          <w:ins w:id="407" w:author="Unknown Author" w:date="2025-11-02T19:53:38Z"/>
        </w:rPr>
      </w:pPr>
      <w:ins w:id="406" w:author="Unknown Author" w:date="2025-11-02T19:53:38Z">
        <w:r>
          <w:rPr/>
        </w:r>
      </w:ins>
    </w:p>
    <w:p>
      <w:pPr>
        <w:pStyle w:val="Normal"/>
        <w:rPr>
          <w:ins w:id="409" w:author="Unknown Author" w:date="2025-11-02T19:53:38Z"/>
        </w:rPr>
      </w:pPr>
      <w:ins w:id="408" w:author="Unknown Author" w:date="2025-11-02T19:53:38Z">
        <w:r>
          <w:rPr/>
        </w:r>
      </w:ins>
    </w:p>
    <w:p>
      <w:pPr>
        <w:pStyle w:val="Normal"/>
        <w:rPr>
          <w:ins w:id="411" w:author="Unknown Author" w:date="2025-11-02T19:53:38Z"/>
        </w:rPr>
      </w:pPr>
      <w:ins w:id="410" w:author="Unknown Author" w:date="2025-11-02T19:53:38Z">
        <w:r>
          <w:rPr/>
        </w:r>
      </w:ins>
    </w:p>
    <w:p>
      <w:pPr>
        <w:pStyle w:val="Normal"/>
        <w:rPr>
          <w:ins w:id="413" w:author="Unknown Author" w:date="2025-11-02T19:53:38Z"/>
        </w:rPr>
      </w:pPr>
      <w:ins w:id="412" w:author="Unknown Author" w:date="2025-11-02T19:53:38Z">
        <w:r>
          <w:rPr/>
        </w:r>
      </w:ins>
    </w:p>
    <w:p>
      <w:pPr>
        <w:pStyle w:val="Normal"/>
        <w:rPr>
          <w:ins w:id="415" w:author="Unknown Author" w:date="2025-11-02T19:53:38Z"/>
        </w:rPr>
      </w:pPr>
      <w:ins w:id="414" w:author="Unknown Author" w:date="2025-11-02T19:53:38Z">
        <w:r>
          <w:rPr/>
        </w:r>
      </w:ins>
    </w:p>
    <w:p>
      <w:pPr>
        <w:pStyle w:val="Normal"/>
        <w:rPr>
          <w:ins w:id="417" w:author="Unknown Author" w:date="2025-11-02T19:53:38Z"/>
        </w:rPr>
      </w:pPr>
      <w:ins w:id="416" w:author="Unknown Author" w:date="2025-11-02T19:53:38Z">
        <w:r>
          <w:rPr/>
        </w:r>
      </w:ins>
    </w:p>
    <w:p>
      <w:pPr>
        <w:pStyle w:val="Normal"/>
        <w:rPr>
          <w:ins w:id="419" w:author="Unknown Author" w:date="2025-11-02T19:53:38Z"/>
        </w:rPr>
      </w:pPr>
      <w:ins w:id="418" w:author="Unknown Author" w:date="2025-11-02T19:53:38Z">
        <w:r>
          <w:rPr/>
        </w:r>
      </w:ins>
    </w:p>
    <w:p>
      <w:pPr>
        <w:pStyle w:val="Normal"/>
        <w:rPr>
          <w:ins w:id="421" w:author="Unknown Author" w:date="2025-11-02T19:53:38Z"/>
        </w:rPr>
      </w:pPr>
      <w:ins w:id="420" w:author="Unknown Author" w:date="2025-11-02T19:53:38Z">
        <w:r>
          <w:rPr/>
        </w:r>
      </w:ins>
    </w:p>
    <w:p>
      <w:pPr>
        <w:pStyle w:val="Normal"/>
        <w:rPr>
          <w:ins w:id="423" w:author="Unknown Author" w:date="2025-11-02T19:53:38Z"/>
        </w:rPr>
      </w:pPr>
      <w:ins w:id="422" w:author="Unknown Author" w:date="2025-11-02T19:53:38Z">
        <w:r>
          <w:rPr/>
        </w:r>
      </w:ins>
    </w:p>
    <w:p>
      <w:pPr>
        <w:pStyle w:val="Heading1"/>
        <w:rPr>
          <w:rFonts w:ascii="Times New Roman" w:hAnsi="Times New Roman"/>
          <w:ins w:id="425" w:author="Unknown Author" w:date="2025-11-02T19:53:38Z"/>
        </w:rPr>
      </w:pPr>
      <w:ins w:id="424" w:author="Unknown Author" w:date="2025-11-02T19:53:38Z">
        <w:r>
          <w:rPr>
            <w:rFonts w:ascii="Times New Roman" w:hAnsi="Times New Roman"/>
          </w:rPr>
          <w:t>Scope</w:t>
        </w:r>
      </w:ins>
    </w:p>
    <w:p>
      <w:pPr>
        <w:pStyle w:val="Normal"/>
        <w:jc w:val="both"/>
        <w:rPr>
          <w:rFonts w:ascii="Times New Roman" w:hAnsi="Times New Roman"/>
          <w:ins w:id="427" w:author="Unknown Author" w:date="2025-11-02T19:53:38Z"/>
        </w:rPr>
      </w:pPr>
      <w:ins w:id="426" w:author="Unknown Author" w:date="2025-11-02T19:53:38Z">
        <w:r>
          <w:rPr>
            <w:rFonts w:ascii="Times New Roman" w:hAnsi="Times New Roman"/>
          </w:rPr>
          <w:t>This particular task will make use of the Online Shoppers Purchasing Intention Dataset. It will apply machine learning techniques to train various models that will help predict purchase activity. It will involve model construction, comparison of various models (including logistic regression and the Random Forest model), identifying the determinant variables of purchase activity, forming segments of customers, as well as forming recommendations.</w:t>
        </w:r>
      </w:ins>
    </w:p>
    <w:p>
      <w:pPr>
        <w:pStyle w:val="Normal"/>
        <w:jc w:val="both"/>
        <w:rPr>
          <w:rFonts w:ascii="Times New Roman" w:hAnsi="Times New Roman"/>
          <w:ins w:id="429" w:author="Unknown Author" w:date="2025-11-02T19:53:38Z"/>
        </w:rPr>
      </w:pPr>
      <w:ins w:id="428" w:author="Unknown Author" w:date="2025-11-02T19:53:38Z">
        <w:r>
          <w:rPr>
            <w:rFonts w:ascii="Times New Roman" w:hAnsi="Times New Roman"/>
          </w:rPr>
          <w:t>Moreover, the project will not include the implementation process on functional websites, data gathering, or the construction of online shopping platforms. Also, the project will not cover the in-depth analysis of certain products as well as pricing structures. This is a demonstration of how predictions can benefit businesses in optimizing conversions based on already existing data.</w:t>
        </w:r>
      </w:ins>
    </w:p>
    <w:p>
      <w:pPr>
        <w:pStyle w:val="Normal"/>
        <w:rPr>
          <w:ins w:id="431" w:author="Unknown Author" w:date="2025-11-02T19:53:38Z"/>
        </w:rPr>
      </w:pPr>
      <w:ins w:id="430" w:author="Unknown Author" w:date="2025-11-02T19:53:38Z">
        <w:r>
          <w:rPr/>
        </w:r>
      </w:ins>
    </w:p>
    <w:p>
      <w:pPr>
        <w:pStyle w:val="Normal"/>
        <w:rPr>
          <w:ins w:id="433" w:author="Unknown Author" w:date="2025-11-02T19:53:38Z"/>
        </w:rPr>
      </w:pPr>
      <w:ins w:id="432" w:author="Unknown Author" w:date="2025-11-02T19:53:38Z">
        <w:r>
          <w:rPr/>
        </w:r>
      </w:ins>
    </w:p>
    <w:p>
      <w:pPr>
        <w:pStyle w:val="Normal"/>
        <w:rPr>
          <w:ins w:id="435" w:author="Unknown Author" w:date="2025-11-02T19:53:38Z"/>
        </w:rPr>
      </w:pPr>
      <w:ins w:id="434" w:author="Unknown Author" w:date="2025-11-02T19:53:38Z">
        <w:r>
          <w:rPr/>
        </w:r>
      </w:ins>
    </w:p>
    <w:p>
      <w:pPr>
        <w:pStyle w:val="Normal"/>
        <w:rPr>
          <w:ins w:id="437" w:author="Unknown Author" w:date="2025-11-02T19:53:38Z"/>
        </w:rPr>
      </w:pPr>
      <w:ins w:id="436" w:author="Unknown Author" w:date="2025-11-02T19:53:38Z">
        <w:r>
          <w:rPr/>
        </w:r>
      </w:ins>
    </w:p>
    <w:p>
      <w:pPr>
        <w:pStyle w:val="Normal"/>
        <w:rPr>
          <w:ins w:id="439" w:author="Unknown Author" w:date="2025-11-02T19:53:38Z"/>
        </w:rPr>
      </w:pPr>
      <w:ins w:id="438" w:author="Unknown Author" w:date="2025-11-02T19:53:38Z">
        <w:r>
          <w:rPr/>
        </w:r>
      </w:ins>
    </w:p>
    <w:p>
      <w:pPr>
        <w:pStyle w:val="Normal"/>
        <w:rPr>
          <w:ins w:id="441" w:author="Unknown Author" w:date="2025-11-02T19:53:38Z"/>
        </w:rPr>
      </w:pPr>
      <w:ins w:id="440" w:author="Unknown Author" w:date="2025-11-02T19:53:38Z">
        <w:r>
          <w:rPr/>
        </w:r>
      </w:ins>
    </w:p>
    <w:p>
      <w:pPr>
        <w:pStyle w:val="Normal"/>
        <w:rPr>
          <w:ins w:id="443" w:author="Unknown Author" w:date="2025-11-02T19:53:38Z"/>
        </w:rPr>
      </w:pPr>
      <w:ins w:id="442" w:author="Unknown Author" w:date="2025-11-02T19:53:38Z">
        <w:r>
          <w:rPr/>
        </w:r>
      </w:ins>
    </w:p>
    <w:p>
      <w:pPr>
        <w:pStyle w:val="Normal"/>
        <w:rPr>
          <w:ins w:id="445" w:author="Unknown Author" w:date="2025-11-02T19:53:38Z"/>
        </w:rPr>
      </w:pPr>
      <w:ins w:id="444" w:author="Unknown Author" w:date="2025-11-02T19:53:38Z">
        <w:r>
          <w:rPr/>
        </w:r>
      </w:ins>
    </w:p>
    <w:p>
      <w:pPr>
        <w:pStyle w:val="Normal"/>
        <w:rPr>
          <w:ins w:id="447" w:author="Unknown Author" w:date="2025-11-02T19:53:38Z"/>
        </w:rPr>
      </w:pPr>
      <w:ins w:id="446" w:author="Unknown Author" w:date="2025-11-02T19:53:38Z">
        <w:r>
          <w:rPr/>
        </w:r>
      </w:ins>
    </w:p>
    <w:p>
      <w:pPr>
        <w:pStyle w:val="Normal"/>
        <w:rPr>
          <w:ins w:id="449" w:author="Unknown Author" w:date="2025-11-02T19:53:38Z"/>
        </w:rPr>
      </w:pPr>
      <w:ins w:id="448" w:author="Unknown Author" w:date="2025-11-02T19:53:38Z">
        <w:r>
          <w:rPr/>
        </w:r>
      </w:ins>
    </w:p>
    <w:p>
      <w:pPr>
        <w:pStyle w:val="Normal"/>
        <w:rPr>
          <w:ins w:id="451" w:author="Unknown Author" w:date="2025-11-02T19:53:38Z"/>
        </w:rPr>
      </w:pPr>
      <w:ins w:id="450" w:author="Unknown Author" w:date="2025-11-02T19:53:38Z">
        <w:r>
          <w:rPr/>
        </w:r>
      </w:ins>
    </w:p>
    <w:p>
      <w:pPr>
        <w:pStyle w:val="Normal"/>
        <w:rPr>
          <w:ins w:id="453" w:author="Unknown Author" w:date="2025-11-02T19:53:38Z"/>
        </w:rPr>
      </w:pPr>
      <w:ins w:id="452" w:author="Unknown Author" w:date="2025-11-02T19:53:38Z">
        <w:r>
          <w:rPr/>
        </w:r>
      </w:ins>
    </w:p>
    <w:p>
      <w:pPr>
        <w:pStyle w:val="Normal"/>
        <w:rPr>
          <w:ins w:id="455" w:author="Unknown Author" w:date="2025-11-02T19:53:38Z"/>
        </w:rPr>
      </w:pPr>
      <w:ins w:id="454" w:author="Unknown Author" w:date="2025-11-02T19:53:38Z">
        <w:r>
          <w:rPr/>
        </w:r>
      </w:ins>
    </w:p>
    <w:p>
      <w:pPr>
        <w:pStyle w:val="Normal"/>
        <w:rPr>
          <w:ins w:id="457" w:author="Unknown Author" w:date="2025-11-02T19:53:38Z"/>
        </w:rPr>
      </w:pPr>
      <w:ins w:id="456" w:author="Unknown Author" w:date="2025-11-02T19:53:38Z">
        <w:r>
          <w:rPr/>
        </w:r>
      </w:ins>
    </w:p>
    <w:p>
      <w:pPr>
        <w:pStyle w:val="Normal"/>
        <w:rPr>
          <w:ins w:id="459" w:author="Unknown Author" w:date="2025-11-02T19:53:38Z"/>
        </w:rPr>
      </w:pPr>
      <w:ins w:id="458" w:author="Unknown Author" w:date="2025-11-02T19:53:38Z">
        <w:r>
          <w:rPr/>
        </w:r>
      </w:ins>
    </w:p>
    <w:p>
      <w:pPr>
        <w:pStyle w:val="Normal"/>
        <w:rPr>
          <w:ins w:id="461" w:author="Unknown Author" w:date="2025-11-02T19:53:38Z"/>
        </w:rPr>
      </w:pPr>
      <w:ins w:id="460" w:author="Unknown Author" w:date="2025-11-02T19:53:38Z">
        <w:r>
          <w:rPr/>
        </w:r>
      </w:ins>
    </w:p>
    <w:p>
      <w:pPr>
        <w:pStyle w:val="Normal"/>
        <w:rPr>
          <w:ins w:id="463" w:author="Unknown Author" w:date="2025-11-02T19:53:38Z"/>
        </w:rPr>
      </w:pPr>
      <w:ins w:id="462" w:author="Unknown Author" w:date="2025-11-02T19:53:38Z">
        <w:r>
          <w:rPr/>
        </w:r>
      </w:ins>
    </w:p>
    <w:p>
      <w:pPr>
        <w:pStyle w:val="Normal"/>
        <w:rPr>
          <w:ins w:id="465" w:author="Unknown Author" w:date="2025-11-02T19:53:38Z"/>
        </w:rPr>
      </w:pPr>
      <w:ins w:id="464" w:author="Unknown Author" w:date="2025-11-02T19:53:38Z">
        <w:r>
          <w:rPr/>
        </w:r>
      </w:ins>
    </w:p>
    <w:p>
      <w:pPr>
        <w:pStyle w:val="Normal"/>
        <w:rPr>
          <w:ins w:id="467" w:author="Unknown Author" w:date="2025-11-02T19:53:38Z"/>
        </w:rPr>
      </w:pPr>
      <w:ins w:id="466" w:author="Unknown Author" w:date="2025-11-02T19:53:38Z">
        <w:r>
          <w:rPr/>
        </w:r>
      </w:ins>
    </w:p>
    <w:p>
      <w:pPr>
        <w:pStyle w:val="Normal"/>
        <w:rPr>
          <w:ins w:id="469" w:author="Unknown Author" w:date="2025-11-02T19:53:38Z"/>
        </w:rPr>
      </w:pPr>
      <w:ins w:id="468" w:author="Unknown Author" w:date="2025-11-02T19:53:38Z">
        <w:r>
          <w:rPr/>
        </w:r>
      </w:ins>
    </w:p>
    <w:p>
      <w:pPr>
        <w:pStyle w:val="Normal"/>
        <w:rPr>
          <w:ins w:id="471" w:author="Unknown Author" w:date="2025-11-02T19:53:38Z"/>
        </w:rPr>
      </w:pPr>
      <w:ins w:id="470" w:author="Unknown Author" w:date="2025-11-02T19:53:38Z">
        <w:r>
          <w:rPr/>
        </w:r>
      </w:ins>
    </w:p>
    <w:p>
      <w:pPr>
        <w:pStyle w:val="Normal"/>
        <w:rPr>
          <w:ins w:id="473" w:author="Unknown Author" w:date="2025-11-02T19:53:38Z"/>
        </w:rPr>
      </w:pPr>
      <w:ins w:id="472" w:author="Unknown Author" w:date="2025-11-02T19:53:38Z">
        <w:r>
          <w:rPr/>
        </w:r>
      </w:ins>
    </w:p>
    <w:p>
      <w:pPr>
        <w:pStyle w:val="Normal"/>
        <w:rPr>
          <w:ins w:id="475" w:author="Unknown Author" w:date="2025-11-02T19:53:38Z"/>
        </w:rPr>
      </w:pPr>
      <w:ins w:id="474" w:author="Unknown Author" w:date="2025-11-02T19:53:38Z">
        <w:r>
          <w:rPr/>
        </w:r>
      </w:ins>
    </w:p>
    <w:p>
      <w:pPr>
        <w:pStyle w:val="Normal"/>
        <w:rPr>
          <w:ins w:id="477" w:author="Unknown Author" w:date="2025-11-02T19:53:38Z"/>
        </w:rPr>
      </w:pPr>
      <w:ins w:id="476" w:author="Unknown Author" w:date="2025-11-02T19:53:38Z">
        <w:r>
          <w:rPr/>
        </w:r>
      </w:ins>
    </w:p>
    <w:p>
      <w:pPr>
        <w:pStyle w:val="Heading1"/>
        <w:rPr/>
      </w:pPr>
      <w:ins w:id="478" w:author="Unknown Author" w:date="2025-11-02T19:53:38Z">
        <w:r>
          <w:rPr>
            <w:rFonts w:ascii="Times New Roman" w:hAnsi="Times New Roman"/>
          </w:rPr>
          <w:t>Methodology</w:t>
        </w:r>
      </w:ins>
    </w:p>
    <w:p>
      <w:pPr>
        <w:pStyle w:val="Normal"/>
        <w:rPr>
          <w:del w:id="480" w:author="Unknown Author" w:date="2025-11-03T17:37:50Z"/>
        </w:rPr>
      </w:pPr>
      <w:del w:id="479" w:author="Unknown Author" w:date="2025-11-03T17:37:50Z">
        <w:bookmarkStart w:id="2" w:name="_heading=h.1fob9te_Copy_1_Copy_1_Copy_1_"/>
        <w:bookmarkEnd w:id="2"/>
        <w:r>
          <w:rPr/>
          <w:delText>Chapter 1.1</w:delText>
        </w:r>
      </w:del>
    </w:p>
    <w:p>
      <w:pPr>
        <w:pStyle w:val="Normal"/>
        <w:rPr>
          <w:ins w:id="483" w:author="Unknown Author" w:date="2025-11-03T18:55:21Z"/>
        </w:rPr>
      </w:pPr>
      <w:del w:id="481" w:author="Unknown Author" w:date="2025-11-03T17:37:50Z">
        <w:bookmarkStart w:id="3" w:name="_heading=h.3znysh7_Copy_1_Copy_1_Copy_1_"/>
        <w:bookmarkEnd w:id="3"/>
        <w:r>
          <w:rPr/>
          <w:delText>Chapter 1.1.1.</w:delText>
        </w:r>
      </w:del>
      <w:ins w:id="482"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rPr>
          <w:rFonts w:ascii="Times New Roman" w:hAnsi="Times New Roman"/>
          <w:color w:val="000000"/>
          <w:ins w:id="485" w:author="Unknown Author" w:date="2025-11-03T18:55:21Z"/>
        </w:rPr>
      </w:pPr>
      <w:ins w:id="484"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rPr>
          <w:rFonts w:ascii="Times New Roman" w:hAnsi="Times New Roman"/>
          <w:color w:val="000000"/>
          <w:ins w:id="487" w:author="Unknown Author" w:date="2025-11-03T18:55:21Z"/>
        </w:rPr>
      </w:pPr>
      <w:ins w:id="486"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rPr>
          <w:rFonts w:ascii="Times New Roman" w:hAnsi="Times New Roman"/>
          <w:color w:val="000000"/>
          <w:ins w:id="489" w:author="Unknown Author" w:date="2025-11-03T18:55:21Z"/>
        </w:rPr>
      </w:pPr>
      <w:ins w:id="488" w:author="Unknown Author" w:date="2025-11-03T18:55:21Z">
        <w:r>
          <w:rPr>
            <w:rFonts w:ascii="Times New Roman" w:hAnsi="Times New Roman"/>
            <w:color w:val="000000"/>
          </w:rPr>
          <w:t xml:space="preserve">3. Data Preparation - Clean and prepare data for analysis, selecting relevant features </w:t>
        </w:r>
      </w:ins>
    </w:p>
    <w:p>
      <w:pPr>
        <w:pStyle w:val="Normal"/>
        <w:rPr>
          <w:rFonts w:ascii="Times New Roman" w:hAnsi="Times New Roman"/>
          <w:color w:val="000000"/>
          <w:ins w:id="491" w:author="Unknown Author" w:date="2025-11-03T18:55:21Z"/>
        </w:rPr>
      </w:pPr>
      <w:ins w:id="490" w:author="Unknown Author" w:date="2025-11-03T18:55:21Z">
        <w:r>
          <w:rPr>
            <w:rFonts w:ascii="Times New Roman" w:hAnsi="Times New Roman"/>
            <w:color w:val="000000"/>
          </w:rPr>
          <w:t xml:space="preserve">4. Modeling - Build machine learning models (Logistic Regression, Random Forest, XGBoost) to predict purchases </w:t>
        </w:r>
      </w:ins>
    </w:p>
    <w:p>
      <w:pPr>
        <w:pStyle w:val="Normal"/>
        <w:rPr>
          <w:rFonts w:ascii="Times New Roman" w:hAnsi="Times New Roman"/>
          <w:color w:val="000000"/>
          <w:ins w:id="493" w:author="Unknown Author" w:date="2025-11-03T18:55:21Z"/>
        </w:rPr>
      </w:pPr>
      <w:ins w:id="492"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rPr>
          <w:rFonts w:ascii="Times New Roman" w:hAnsi="Times New Roman"/>
          <w:color w:val="000000"/>
        </w:rPr>
      </w:pPr>
      <w:ins w:id="494" w:author="Unknown Author" w:date="2025-11-03T18:55:21Z">
        <w:r>
          <w:rPr>
            <w:rFonts w:ascii="Times New Roman" w:hAnsi="Times New Roman"/>
            <w:color w:val="000000"/>
          </w:rPr>
          <w:t>6. Deployment - Create the dashboard and develop actionable business recommendations This iterative approach ensures the analysis stays focused on business needs while maintaining analytical rigor.</w:t>
        </w:r>
      </w:ins>
    </w:p>
    <w:p>
      <w:pPr>
        <w:pStyle w:val="Normal"/>
        <w:rPr>
          <w:rFonts w:ascii="Times New Roman" w:hAnsi="Times New Roman"/>
          <w:color w:val="000000"/>
          <w:ins w:id="496" w:author="Unknown Author" w:date="2025-11-03T17:37:55Z"/>
        </w:rPr>
      </w:pPr>
      <w:ins w:id="495" w:author="Unknown Author" w:date="2025-11-03T17:37:55Z">
        <w:r>
          <w:rPr>
            <w:rFonts w:ascii="Times New Roman" w:hAnsi="Times New Roman"/>
            <w:color w:val="000000"/>
          </w:rPr>
        </w:r>
      </w:ins>
    </w:p>
    <w:p>
      <w:pPr>
        <w:pStyle w:val="Normal"/>
        <w:rPr>
          <w:ins w:id="498" w:author="Unknown Author" w:date="2025-11-03T17:37:55Z"/>
        </w:rPr>
      </w:pPr>
      <w:ins w:id="497" w:author="Unknown Author" w:date="2025-11-03T17:37:55Z">
        <w:r>
          <w:rPr/>
        </w:r>
      </w:ins>
    </w:p>
    <w:p>
      <w:pPr>
        <w:pStyle w:val="Normal"/>
        <w:rPr>
          <w:ins w:id="500" w:author="Unknown Author" w:date="2025-11-03T17:37:55Z"/>
        </w:rPr>
      </w:pPr>
      <w:ins w:id="499" w:author="Unknown Author" w:date="2025-11-03T17:37:55Z">
        <w:r>
          <w:rPr/>
        </w:r>
      </w:ins>
    </w:p>
    <w:p>
      <w:pPr>
        <w:pStyle w:val="Normal"/>
        <w:rPr>
          <w:ins w:id="502" w:author="Unknown Author" w:date="2025-11-03T17:37:55Z"/>
        </w:rPr>
      </w:pPr>
      <w:ins w:id="501" w:author="Unknown Author" w:date="2025-11-03T17:37:55Z">
        <w:r>
          <w:rPr/>
        </w:r>
      </w:ins>
    </w:p>
    <w:p>
      <w:pPr>
        <w:pStyle w:val="Normal"/>
        <w:rPr>
          <w:ins w:id="504" w:author="Unknown Author" w:date="2025-11-03T17:37:55Z"/>
        </w:rPr>
      </w:pPr>
      <w:ins w:id="503" w:author="Unknown Author" w:date="2025-11-03T17:37:55Z">
        <w:r>
          <w:rPr/>
        </w:r>
      </w:ins>
    </w:p>
    <w:p>
      <w:pPr>
        <w:pStyle w:val="Normal"/>
        <w:rPr>
          <w:ins w:id="506" w:author="Unknown Author" w:date="2025-11-03T17:37:55Z"/>
        </w:rPr>
      </w:pPr>
      <w:ins w:id="505" w:author="Unknown Author" w:date="2025-11-03T17:37:55Z">
        <w:r>
          <w:rPr/>
        </w:r>
      </w:ins>
    </w:p>
    <w:p>
      <w:pPr>
        <w:pStyle w:val="Normal"/>
        <w:rPr>
          <w:ins w:id="508" w:author="Unknown Author" w:date="2025-11-03T17:37:55Z"/>
        </w:rPr>
      </w:pPr>
      <w:ins w:id="507" w:author="Unknown Author" w:date="2025-11-03T17:37:55Z">
        <w:r>
          <w:rPr/>
        </w:r>
      </w:ins>
    </w:p>
    <w:p>
      <w:pPr>
        <w:pStyle w:val="Normal"/>
        <w:rPr>
          <w:ins w:id="510" w:author="Unknown Author" w:date="2025-11-03T17:37:55Z"/>
        </w:rPr>
      </w:pPr>
      <w:ins w:id="509" w:author="Unknown Author" w:date="2025-11-03T17:37:55Z">
        <w:r>
          <w:rPr/>
        </w:r>
      </w:ins>
    </w:p>
    <w:p>
      <w:pPr>
        <w:pStyle w:val="Normal"/>
        <w:rPr>
          <w:ins w:id="512" w:author="Unknown Author" w:date="2025-11-03T17:37:55Z"/>
        </w:rPr>
      </w:pPr>
      <w:ins w:id="511" w:author="Unknown Author" w:date="2025-11-03T17:37:55Z">
        <w:r>
          <w:rPr/>
        </w:r>
      </w:ins>
    </w:p>
    <w:p>
      <w:pPr>
        <w:pStyle w:val="Normal"/>
        <w:rPr>
          <w:ins w:id="514" w:author="Unknown Author" w:date="2025-11-03T17:37:55Z"/>
        </w:rPr>
      </w:pPr>
      <w:ins w:id="513" w:author="Unknown Author" w:date="2025-11-03T17:37:55Z">
        <w:r>
          <w:rPr/>
        </w:r>
      </w:ins>
    </w:p>
    <w:p>
      <w:pPr>
        <w:pStyle w:val="Normal"/>
        <w:rPr>
          <w:ins w:id="516" w:author="Unknown Author" w:date="2025-11-03T17:37:55Z"/>
        </w:rPr>
      </w:pPr>
      <w:ins w:id="515" w:author="Unknown Author" w:date="2025-11-03T17:37:55Z">
        <w:r>
          <w:rPr/>
        </w:r>
      </w:ins>
    </w:p>
    <w:p>
      <w:pPr>
        <w:pStyle w:val="Normal"/>
        <w:rPr>
          <w:ins w:id="518" w:author="Unknown Author" w:date="2025-11-03T17:37:55Z"/>
        </w:rPr>
      </w:pPr>
      <w:ins w:id="517" w:author="Unknown Author" w:date="2025-11-03T17:37:55Z">
        <w:r>
          <w:rPr/>
        </w:r>
      </w:ins>
    </w:p>
    <w:p>
      <w:pPr>
        <w:pStyle w:val="Normal"/>
        <w:rPr>
          <w:ins w:id="520" w:author="Unknown Author" w:date="2025-11-03T17:37:55Z"/>
        </w:rPr>
      </w:pPr>
      <w:ins w:id="519" w:author="Unknown Author" w:date="2025-11-03T17:37:55Z">
        <w:r>
          <w:rPr/>
        </w:r>
      </w:ins>
    </w:p>
    <w:p>
      <w:pPr>
        <w:pStyle w:val="Normal"/>
        <w:rPr>
          <w:ins w:id="522" w:author="Unknown Author" w:date="2025-11-03T17:37:55Z"/>
        </w:rPr>
      </w:pPr>
      <w:ins w:id="521" w:author="Unknown Author" w:date="2025-11-03T17:37:55Z">
        <w:r>
          <w:rPr/>
        </w:r>
      </w:ins>
    </w:p>
    <w:p>
      <w:pPr>
        <w:pStyle w:val="Normal"/>
        <w:rPr>
          <w:ins w:id="524" w:author="Unknown Author" w:date="2025-11-03T17:37:55Z"/>
        </w:rPr>
      </w:pPr>
      <w:ins w:id="523" w:author="Unknown Author" w:date="2025-11-03T17:37:55Z">
        <w:r>
          <w:rPr/>
        </w:r>
      </w:ins>
    </w:p>
    <w:p>
      <w:pPr>
        <w:pStyle w:val="Normal"/>
        <w:rPr>
          <w:ins w:id="526" w:author="Unknown Author" w:date="2025-11-03T17:37:55Z"/>
        </w:rPr>
      </w:pPr>
      <w:ins w:id="525" w:author="Unknown Author" w:date="2025-11-03T17:37:55Z">
        <w:r>
          <w:rPr/>
        </w:r>
      </w:ins>
    </w:p>
    <w:p>
      <w:pPr>
        <w:pStyle w:val="Normal"/>
        <w:rPr>
          <w:ins w:id="528" w:author="Unknown Author" w:date="2025-11-03T17:37:55Z"/>
        </w:rPr>
      </w:pPr>
      <w:ins w:id="527" w:author="Unknown Author" w:date="2025-11-03T17:37:55Z">
        <w:r>
          <w:rPr/>
        </w:r>
      </w:ins>
    </w:p>
    <w:p>
      <w:pPr>
        <w:pStyle w:val="Normal"/>
        <w:rPr>
          <w:ins w:id="530" w:author="Unknown Author" w:date="2025-11-03T17:37:55Z"/>
        </w:rPr>
      </w:pPr>
      <w:ins w:id="529" w:author="Unknown Author" w:date="2025-11-03T17:37:55Z">
        <w:r>
          <w:rPr/>
        </w:r>
      </w:ins>
    </w:p>
    <w:p>
      <w:pPr>
        <w:pStyle w:val="Normal"/>
        <w:rPr>
          <w:ins w:id="532" w:author="Unknown Author" w:date="2025-11-03T17:37:55Z"/>
        </w:rPr>
      </w:pPr>
      <w:ins w:id="531" w:author="Unknown Author" w:date="2025-11-03T17:37:55Z">
        <w:r>
          <w:rPr/>
        </w:r>
      </w:ins>
    </w:p>
    <w:p>
      <w:pPr>
        <w:pStyle w:val="Normal"/>
        <w:rPr>
          <w:ins w:id="534" w:author="Unknown Author" w:date="2025-11-03T17:37:55Z"/>
        </w:rPr>
      </w:pPr>
      <w:ins w:id="533" w:author="Unknown Author" w:date="2025-11-03T17:37:55Z">
        <w:r>
          <w:rPr/>
        </w:r>
      </w:ins>
    </w:p>
    <w:p>
      <w:pPr>
        <w:pStyle w:val="Heading1"/>
        <w:rPr>
          <w:ins w:id="536" w:author="Unknown Author" w:date="2025-11-03T17:39:11Z"/>
        </w:rPr>
      </w:pPr>
      <w:ins w:id="535" w:author="Unknown Author" w:date="2025-11-03T17:39:11Z">
        <w:r>
          <w:rPr/>
          <w:t>Data Source</w:t>
        </w:r>
      </w:ins>
    </w:p>
    <w:p>
      <w:pPr>
        <w:pStyle w:val="Normal"/>
        <w:rPr>
          <w:ins w:id="538" w:author="Unknown Author" w:date="2025-11-03T17:39:11Z"/>
        </w:rPr>
      </w:pPr>
      <w:ins w:id="537" w:author="Unknown Author" w:date="2025-11-03T17:39:11Z">
        <w:r>
          <w:rPr/>
        </w:r>
      </w:ins>
    </w:p>
    <w:p>
      <w:pPr>
        <w:pStyle w:val="Normal"/>
        <w:rPr>
          <w:ins w:id="540" w:author="Unknown Author" w:date="2025-11-03T17:39:11Z"/>
        </w:rPr>
      </w:pPr>
      <w:ins w:id="539" w:author="Unknown Author" w:date="2025-11-03T17:39:11Z">
        <w:r>
          <w:rPr/>
        </w:r>
      </w:ins>
    </w:p>
    <w:p>
      <w:pPr>
        <w:pStyle w:val="Normal"/>
        <w:rPr>
          <w:ins w:id="542" w:author="Unknown Author" w:date="2025-11-03T17:39:11Z"/>
        </w:rPr>
      </w:pPr>
      <w:ins w:id="541" w:author="Unknown Author" w:date="2025-11-03T17:39:11Z">
        <w:r>
          <w:rPr/>
        </w:r>
      </w:ins>
    </w:p>
    <w:p>
      <w:pPr>
        <w:pStyle w:val="Normal"/>
        <w:rPr>
          <w:ins w:id="544" w:author="Unknown Author" w:date="2025-11-03T17:39:11Z"/>
        </w:rPr>
      </w:pPr>
      <w:ins w:id="543" w:author="Unknown Author" w:date="2025-11-03T17:39:11Z">
        <w:r>
          <w:rPr/>
        </w:r>
      </w:ins>
    </w:p>
    <w:p>
      <w:pPr>
        <w:pStyle w:val="Normal"/>
        <w:rPr>
          <w:ins w:id="546" w:author="Unknown Author" w:date="2025-11-03T17:39:11Z"/>
        </w:rPr>
      </w:pPr>
      <w:ins w:id="545" w:author="Unknown Author" w:date="2025-11-03T17:39:11Z">
        <w:r>
          <w:rPr/>
        </w:r>
      </w:ins>
    </w:p>
    <w:p>
      <w:pPr>
        <w:pStyle w:val="Normal"/>
        <w:rPr>
          <w:ins w:id="548" w:author="Unknown Author" w:date="2025-11-03T17:39:11Z"/>
        </w:rPr>
      </w:pPr>
      <w:ins w:id="547" w:author="Unknown Author" w:date="2025-11-03T17:39:11Z">
        <w:r>
          <w:rPr/>
        </w:r>
      </w:ins>
    </w:p>
    <w:p>
      <w:pPr>
        <w:pStyle w:val="Normal"/>
        <w:rPr>
          <w:ins w:id="550" w:author="Unknown Author" w:date="2025-11-03T17:39:11Z"/>
        </w:rPr>
      </w:pPr>
      <w:ins w:id="549" w:author="Unknown Author" w:date="2025-11-03T17:39:11Z">
        <w:r>
          <w:rPr/>
        </w:r>
      </w:ins>
    </w:p>
    <w:p>
      <w:pPr>
        <w:pStyle w:val="Normal"/>
        <w:rPr>
          <w:ins w:id="552" w:author="Unknown Author" w:date="2025-11-03T17:39:11Z"/>
        </w:rPr>
      </w:pPr>
      <w:ins w:id="551" w:author="Unknown Author" w:date="2025-11-03T17:39:11Z">
        <w:r>
          <w:rPr/>
        </w:r>
      </w:ins>
    </w:p>
    <w:p>
      <w:pPr>
        <w:pStyle w:val="Normal"/>
        <w:rPr>
          <w:ins w:id="554" w:author="Unknown Author" w:date="2025-11-03T17:39:11Z"/>
        </w:rPr>
      </w:pPr>
      <w:ins w:id="553" w:author="Unknown Author" w:date="2025-11-03T17:39:11Z">
        <w:r>
          <w:rPr/>
        </w:r>
      </w:ins>
    </w:p>
    <w:p>
      <w:pPr>
        <w:pStyle w:val="Normal"/>
        <w:rPr>
          <w:ins w:id="556" w:author="Unknown Author" w:date="2025-11-03T17:39:11Z"/>
        </w:rPr>
      </w:pPr>
      <w:ins w:id="555" w:author="Unknown Author" w:date="2025-11-03T17:39:11Z">
        <w:r>
          <w:rPr/>
        </w:r>
      </w:ins>
    </w:p>
    <w:p>
      <w:pPr>
        <w:pStyle w:val="Normal"/>
        <w:rPr>
          <w:ins w:id="558" w:author="Unknown Author" w:date="2025-11-03T17:39:11Z"/>
        </w:rPr>
      </w:pPr>
      <w:ins w:id="557" w:author="Unknown Author" w:date="2025-11-03T17:39:11Z">
        <w:r>
          <w:rPr/>
        </w:r>
      </w:ins>
    </w:p>
    <w:p>
      <w:pPr>
        <w:pStyle w:val="Normal"/>
        <w:rPr>
          <w:ins w:id="560" w:author="Unknown Author" w:date="2025-11-03T17:39:11Z"/>
        </w:rPr>
      </w:pPr>
      <w:ins w:id="559" w:author="Unknown Author" w:date="2025-11-03T17:39:11Z">
        <w:r>
          <w:rPr/>
        </w:r>
      </w:ins>
    </w:p>
    <w:p>
      <w:pPr>
        <w:pStyle w:val="Normal"/>
        <w:rPr>
          <w:ins w:id="562" w:author="Unknown Author" w:date="2025-11-03T17:39:11Z"/>
        </w:rPr>
      </w:pPr>
      <w:ins w:id="561" w:author="Unknown Author" w:date="2025-11-03T17:39:11Z">
        <w:r>
          <w:rPr/>
        </w:r>
      </w:ins>
    </w:p>
    <w:p>
      <w:pPr>
        <w:pStyle w:val="Normal"/>
        <w:rPr>
          <w:ins w:id="564" w:author="Unknown Author" w:date="2025-11-03T17:39:11Z"/>
        </w:rPr>
      </w:pPr>
      <w:ins w:id="563" w:author="Unknown Author" w:date="2025-11-03T17:39:11Z">
        <w:r>
          <w:rPr/>
        </w:r>
      </w:ins>
    </w:p>
    <w:p>
      <w:pPr>
        <w:pStyle w:val="Normal"/>
        <w:rPr>
          <w:ins w:id="566" w:author="Unknown Author" w:date="2025-11-03T17:39:11Z"/>
        </w:rPr>
      </w:pPr>
      <w:ins w:id="565" w:author="Unknown Author" w:date="2025-11-03T17:39:11Z">
        <w:r>
          <w:rPr/>
        </w:r>
      </w:ins>
    </w:p>
    <w:p>
      <w:pPr>
        <w:pStyle w:val="Normal"/>
        <w:rPr>
          <w:ins w:id="568" w:author="Unknown Author" w:date="2025-11-03T17:39:11Z"/>
        </w:rPr>
      </w:pPr>
      <w:ins w:id="567" w:author="Unknown Author" w:date="2025-11-03T17:39:11Z">
        <w:r>
          <w:rPr/>
        </w:r>
      </w:ins>
    </w:p>
    <w:p>
      <w:pPr>
        <w:pStyle w:val="Normal"/>
        <w:rPr>
          <w:ins w:id="570" w:author="Unknown Author" w:date="2025-11-03T17:39:11Z"/>
        </w:rPr>
      </w:pPr>
      <w:ins w:id="569" w:author="Unknown Author" w:date="2025-11-03T17:39:11Z">
        <w:r>
          <w:rPr/>
        </w:r>
      </w:ins>
    </w:p>
    <w:p>
      <w:pPr>
        <w:pStyle w:val="Normal"/>
        <w:rPr>
          <w:ins w:id="572" w:author="Unknown Author" w:date="2025-11-03T17:39:11Z"/>
        </w:rPr>
      </w:pPr>
      <w:ins w:id="571" w:author="Unknown Author" w:date="2025-11-03T17:39:11Z">
        <w:r>
          <w:rPr/>
        </w:r>
      </w:ins>
    </w:p>
    <w:p>
      <w:pPr>
        <w:pStyle w:val="Normal"/>
        <w:rPr>
          <w:ins w:id="574" w:author="Unknown Author" w:date="2025-11-03T17:39:11Z"/>
        </w:rPr>
      </w:pPr>
      <w:ins w:id="573" w:author="Unknown Author" w:date="2025-11-03T17:39:11Z">
        <w:r>
          <w:rPr/>
        </w:r>
      </w:ins>
    </w:p>
    <w:p>
      <w:pPr>
        <w:pStyle w:val="Normal"/>
        <w:rPr>
          <w:ins w:id="576" w:author="Unknown Author" w:date="2025-11-03T17:39:11Z"/>
        </w:rPr>
      </w:pPr>
      <w:ins w:id="575" w:author="Unknown Author" w:date="2025-11-03T17:39:11Z">
        <w:r>
          <w:rPr/>
        </w:r>
      </w:ins>
    </w:p>
    <w:p>
      <w:pPr>
        <w:pStyle w:val="Normal"/>
        <w:rPr>
          <w:ins w:id="578" w:author="Unknown Author" w:date="2025-11-03T17:39:11Z"/>
        </w:rPr>
      </w:pPr>
      <w:ins w:id="577" w:author="Unknown Author" w:date="2025-11-03T17:39:11Z">
        <w:r>
          <w:rPr/>
        </w:r>
      </w:ins>
    </w:p>
    <w:p>
      <w:pPr>
        <w:pStyle w:val="Normal"/>
        <w:rPr>
          <w:ins w:id="580" w:author="Unknown Author" w:date="2025-11-03T17:39:11Z"/>
        </w:rPr>
      </w:pPr>
      <w:ins w:id="579" w:author="Unknown Author" w:date="2025-11-03T17:39:11Z">
        <w:r>
          <w:rPr/>
        </w:r>
      </w:ins>
    </w:p>
    <w:p>
      <w:pPr>
        <w:pStyle w:val="Normal"/>
        <w:rPr>
          <w:ins w:id="582" w:author="Unknown Author" w:date="2025-11-03T17:39:11Z"/>
        </w:rPr>
      </w:pPr>
      <w:ins w:id="581" w:author="Unknown Author" w:date="2025-11-03T17:39:11Z">
        <w:r>
          <w:rPr/>
        </w:r>
      </w:ins>
    </w:p>
    <w:p>
      <w:pPr>
        <w:pStyle w:val="Normal"/>
        <w:rPr>
          <w:ins w:id="584" w:author="Unknown Author" w:date="2025-11-03T17:39:11Z"/>
        </w:rPr>
      </w:pPr>
      <w:ins w:id="583" w:author="Unknown Author" w:date="2025-11-03T17:39:11Z">
        <w:r>
          <w:rPr/>
        </w:r>
      </w:ins>
    </w:p>
    <w:p>
      <w:pPr>
        <w:pStyle w:val="Normal"/>
        <w:rPr>
          <w:ins w:id="586" w:author="Unknown Author" w:date="2025-11-03T17:39:11Z"/>
        </w:rPr>
      </w:pPr>
      <w:ins w:id="585" w:author="Unknown Author" w:date="2025-11-03T17:39:11Z">
        <w:r>
          <w:rPr/>
        </w:r>
      </w:ins>
    </w:p>
    <w:p>
      <w:pPr>
        <w:pStyle w:val="Normal"/>
        <w:rPr>
          <w:ins w:id="588" w:author="Unknown Author" w:date="2025-11-03T17:39:11Z"/>
        </w:rPr>
      </w:pPr>
      <w:ins w:id="587" w:author="Unknown Author" w:date="2025-11-03T17:39:11Z">
        <w:r>
          <w:rPr/>
        </w:r>
      </w:ins>
    </w:p>
    <w:p>
      <w:pPr>
        <w:pStyle w:val="Normal"/>
        <w:rPr>
          <w:ins w:id="590" w:author="Unknown Author" w:date="2025-11-03T17:39:11Z"/>
        </w:rPr>
      </w:pPr>
      <w:ins w:id="589" w:author="Unknown Author" w:date="2025-11-03T17:39:11Z">
        <w:r>
          <w:rPr/>
        </w:r>
      </w:ins>
    </w:p>
    <w:p>
      <w:pPr>
        <w:pStyle w:val="Normal"/>
        <w:rPr/>
      </w:pPr>
      <w:r>
        <w:rPr/>
      </w:r>
    </w:p>
    <w:p>
      <w:pPr>
        <w:pStyle w:val="Normal"/>
        <w:rPr>
          <w:del w:id="592" w:author="Unknown Author" w:date="2025-11-02T12:32:51Z"/>
        </w:rPr>
      </w:pPr>
      <w:del w:id="591"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594" w:author="Unknown Author" w:date="2025-11-02T12:32:51Z"/>
        </w:rPr>
      </w:pPr>
      <w:del w:id="593" w:author="Unknown Author" w:date="2025-11-02T12:32:51Z">
        <w:r>
          <w:rPr>
            <w:color w:val="FF0000"/>
          </w:rPr>
        </w:r>
      </w:del>
    </w:p>
    <w:p>
      <w:pPr>
        <w:pStyle w:val="Normal"/>
        <w:rPr>
          <w:color w:val="FF0000"/>
          <w:del w:id="596" w:author="Unknown Author" w:date="2025-11-02T12:32:51Z"/>
        </w:rPr>
      </w:pPr>
      <w:del w:id="595"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599" w:author="Unknown Author" w:date="2025-11-02T12:32:51Z"/>
        </w:rPr>
      </w:pPr>
      <w:del w:id="597" w:author="Unknown Author" w:date="2025-11-02T12:32:51Z">
        <w:r>
          <w:rPr>
            <w:b/>
            <w:color w:val="FF0000"/>
          </w:rPr>
          <w:delText>Heading 1:</w:delText>
        </w:r>
      </w:del>
      <w:del w:id="598"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602" w:author="Unknown Author" w:date="2025-11-02T12:32:51Z"/>
        </w:rPr>
      </w:pPr>
      <w:del w:id="600" w:author="Unknown Author" w:date="2025-11-02T12:32:51Z">
        <w:r>
          <w:rPr>
            <w:b/>
            <w:color w:val="FF0000"/>
          </w:rPr>
          <w:delText>Heading 2:</w:delText>
        </w:r>
      </w:del>
      <w:del w:id="601" w:author="Unknown Author" w:date="2025-11-02T12:32:51Z">
        <w:r>
          <w:rPr>
            <w:color w:val="FF0000"/>
          </w:rPr>
          <w:delText xml:space="preserve"> Use Heading 2 as a subheading. For instance: Chapter 1.1.</w:delText>
        </w:r>
      </w:del>
    </w:p>
    <w:p>
      <w:pPr>
        <w:pStyle w:val="Normal"/>
        <w:rPr>
          <w:color w:val="FF0000"/>
          <w:del w:id="605" w:author="Unknown Author" w:date="2025-11-02T12:32:51Z"/>
        </w:rPr>
      </w:pPr>
      <w:del w:id="603" w:author="Unknown Author" w:date="2025-11-02T12:32:51Z">
        <w:r>
          <w:rPr>
            <w:b/>
            <w:color w:val="FF0000"/>
          </w:rPr>
          <w:delText>Heading 3:</w:delText>
        </w:r>
      </w:del>
      <w:del w:id="604" w:author="Unknown Author" w:date="2025-11-02T12:32:51Z">
        <w:r>
          <w:rPr>
            <w:color w:val="FF0000"/>
          </w:rPr>
          <w:delText xml:space="preserve"> Heading 3 provides a more detailed breakdown, such as Chapter 1.1.1.</w:delText>
        </w:r>
      </w:del>
    </w:p>
    <w:p>
      <w:pPr>
        <w:pStyle w:val="Normal"/>
        <w:rPr>
          <w:color w:val="FF0000"/>
          <w:del w:id="607" w:author="Unknown Author" w:date="2025-11-02T12:32:51Z"/>
        </w:rPr>
      </w:pPr>
      <w:del w:id="606"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609" w:author="Unknown Author" w:date="2025-11-02T12:32:51Z"/>
        </w:rPr>
      </w:pPr>
      <w:del w:id="608" w:author="Unknown Author" w:date="2025-11-02T12:32:51Z">
        <w:r>
          <w:rPr>
            <w:color w:val="FF0000"/>
          </w:rPr>
          <w:delText>The remainder of your text should be written using a normal font.]</w:delText>
        </w:r>
      </w:del>
    </w:p>
    <w:p>
      <w:pPr>
        <w:pStyle w:val="Normal"/>
        <w:rPr/>
      </w:pPr>
      <w:r>
        <w:rPr/>
      </w:r>
    </w:p>
    <w:p>
      <w:pPr>
        <w:pStyle w:val="Heading1"/>
        <w:rPr/>
      </w:pPr>
      <w:ins w:id="610" w:author="Unknown Author" w:date="2025-11-03T17:39:47Z">
        <w:r>
          <w:rPr/>
          <w:t>Ethical Consideration</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612" w:author="Unknown Author" w:date="2025-11-02T12:32:53Z"/>
        </w:rPr>
      </w:pPr>
      <w:ins w:id="611" w:author="Unknown Author" w:date="2025-11-02T12:32:53Z">
        <w:r>
          <w:rPr/>
        </w:r>
      </w:ins>
    </w:p>
    <w:p>
      <w:pPr>
        <w:pStyle w:val="Normal"/>
        <w:rPr>
          <w:ins w:id="614" w:author="Unknown Author" w:date="2025-11-02T12:32:53Z"/>
        </w:rPr>
      </w:pPr>
      <w:ins w:id="613" w:author="Unknown Author" w:date="2025-11-02T12:32:53Z">
        <w:r>
          <w:rPr/>
        </w:r>
      </w:ins>
    </w:p>
    <w:p>
      <w:pPr>
        <w:pStyle w:val="Normal"/>
        <w:rPr>
          <w:ins w:id="616" w:author="Unknown Author" w:date="2025-11-02T12:32:53Z"/>
        </w:rPr>
      </w:pPr>
      <w:ins w:id="615" w:author="Unknown Author" w:date="2025-11-02T12:32:53Z">
        <w:r>
          <w:rPr/>
        </w:r>
      </w:ins>
    </w:p>
    <w:p>
      <w:pPr>
        <w:pStyle w:val="Normal"/>
        <w:rPr>
          <w:ins w:id="618" w:author="Unknown Author" w:date="2025-11-02T12:32:53Z"/>
        </w:rPr>
      </w:pPr>
      <w:ins w:id="617" w:author="Unknown Author" w:date="2025-11-02T12:32:53Z">
        <w:r>
          <w:rPr/>
        </w:r>
      </w:ins>
    </w:p>
    <w:p>
      <w:pPr>
        <w:pStyle w:val="Normal"/>
        <w:rPr>
          <w:ins w:id="620" w:author="Unknown Author" w:date="2025-11-02T12:32:53Z"/>
        </w:rPr>
      </w:pPr>
      <w:ins w:id="619" w:author="Unknown Author" w:date="2025-11-02T12:32:53Z">
        <w:r>
          <w:rPr/>
        </w:r>
      </w:ins>
    </w:p>
    <w:p>
      <w:pPr>
        <w:pStyle w:val="Normal"/>
        <w:rPr>
          <w:ins w:id="622" w:author="Unknown Author" w:date="2025-11-02T12:32:53Z"/>
        </w:rPr>
      </w:pPr>
      <w:ins w:id="621" w:author="Unknown Author" w:date="2025-11-02T12:32:53Z">
        <w:r>
          <w:rPr/>
        </w:r>
      </w:ins>
    </w:p>
    <w:p>
      <w:pPr>
        <w:pStyle w:val="Normal"/>
        <w:rPr>
          <w:ins w:id="624" w:author="Unknown Author" w:date="2025-11-02T12:32:53Z"/>
        </w:rPr>
      </w:pPr>
      <w:ins w:id="623" w:author="Unknown Author" w:date="2025-11-02T12:32:53Z">
        <w:r>
          <w:rPr/>
        </w:r>
      </w:ins>
    </w:p>
    <w:p>
      <w:pPr>
        <w:pStyle w:val="Normal"/>
        <w:rPr>
          <w:ins w:id="626" w:author="Unknown Author" w:date="2025-11-02T12:32:53Z"/>
        </w:rPr>
      </w:pPr>
      <w:ins w:id="625" w:author="Unknown Author" w:date="2025-11-02T12:32:53Z">
        <w:r>
          <w:rPr/>
        </w:r>
      </w:ins>
    </w:p>
    <w:p>
      <w:pPr>
        <w:pStyle w:val="Normal"/>
        <w:rPr>
          <w:ins w:id="628" w:author="Unknown Author" w:date="2025-11-02T12:32:53Z"/>
        </w:rPr>
      </w:pPr>
      <w:ins w:id="627" w:author="Unknown Author" w:date="2025-11-02T12:32:53Z">
        <w:r>
          <w:rPr/>
        </w:r>
      </w:ins>
    </w:p>
    <w:p>
      <w:pPr>
        <w:pStyle w:val="Normal"/>
        <w:rPr>
          <w:ins w:id="630" w:author="Unknown Author" w:date="2025-11-02T12:32:53Z"/>
        </w:rPr>
      </w:pPr>
      <w:ins w:id="629" w:author="Unknown Author" w:date="2025-11-02T12:32:53Z">
        <w:r>
          <w:rPr/>
        </w:r>
      </w:ins>
    </w:p>
    <w:p>
      <w:pPr>
        <w:pStyle w:val="Normal"/>
        <w:rPr/>
      </w:pPr>
      <w:r>
        <w:rPr/>
      </w:r>
    </w:p>
    <w:p>
      <w:pPr>
        <w:pStyle w:val="Normal"/>
        <w:rPr/>
      </w:pPr>
      <w:r>
        <w:rPr/>
      </w:r>
    </w:p>
    <w:p>
      <w:pPr>
        <w:pStyle w:val="Normal"/>
        <w:rPr>
          <w:ins w:id="632" w:author="Unknown Author" w:date="2025-11-03T17:38:14Z"/>
        </w:rPr>
      </w:pPr>
      <w:ins w:id="631" w:author="Unknown Author" w:date="2025-11-03T17:38:14Z">
        <w:r>
          <w:rPr/>
        </w:r>
      </w:ins>
    </w:p>
    <w:p>
      <w:pPr>
        <w:pStyle w:val="Normal"/>
        <w:rPr>
          <w:ins w:id="634" w:author="Unknown Author" w:date="2025-11-03T17:38:14Z"/>
        </w:rPr>
      </w:pPr>
      <w:ins w:id="633" w:author="Unknown Author" w:date="2025-11-03T17:38:14Z">
        <w:r>
          <w:rPr/>
        </w:r>
      </w:ins>
    </w:p>
    <w:p>
      <w:pPr>
        <w:pStyle w:val="Normal"/>
        <w:rPr>
          <w:ins w:id="636" w:author="Unknown Author" w:date="2025-11-03T17:38:14Z"/>
        </w:rPr>
      </w:pPr>
      <w:ins w:id="635" w:author="Unknown Author" w:date="2025-11-03T17:38:14Z">
        <w:r>
          <w:rPr/>
        </w:r>
      </w:ins>
    </w:p>
    <w:p>
      <w:pPr>
        <w:pStyle w:val="Normal"/>
        <w:rPr>
          <w:ins w:id="638" w:author="Unknown Author" w:date="2025-11-03T17:38:14Z"/>
        </w:rPr>
      </w:pPr>
      <w:ins w:id="637" w:author="Unknown Author" w:date="2025-11-03T17:38:14Z">
        <w:r>
          <w:rPr/>
        </w:r>
      </w:ins>
    </w:p>
    <w:p>
      <w:pPr>
        <w:pStyle w:val="Normal"/>
        <w:rPr>
          <w:ins w:id="640" w:author="Unknown Author" w:date="2025-11-03T17:38:14Z"/>
        </w:rPr>
      </w:pPr>
      <w:ins w:id="639" w:author="Unknown Author" w:date="2025-11-03T17:38:14Z">
        <w:r>
          <w:rPr/>
        </w:r>
      </w:ins>
    </w:p>
    <w:p>
      <w:pPr>
        <w:pStyle w:val="Normal"/>
        <w:rPr>
          <w:ins w:id="642" w:author="Unknown Author" w:date="2025-11-03T17:38:14Z"/>
        </w:rPr>
      </w:pPr>
      <w:ins w:id="641" w:author="Unknown Author" w:date="2025-11-03T17:38:14Z">
        <w:r>
          <w:rPr/>
        </w:r>
      </w:ins>
    </w:p>
    <w:p>
      <w:pPr>
        <w:pStyle w:val="Normal"/>
        <w:rPr>
          <w:ins w:id="644" w:author="Unknown Author" w:date="2025-11-03T17:38:14Z"/>
        </w:rPr>
      </w:pPr>
      <w:ins w:id="643" w:author="Unknown Author" w:date="2025-11-03T17:38:14Z">
        <w:r>
          <w:rPr/>
        </w:r>
      </w:ins>
    </w:p>
    <w:p>
      <w:pPr>
        <w:pStyle w:val="Normal"/>
        <w:rPr>
          <w:ins w:id="646" w:author="Unknown Author" w:date="2025-11-03T17:38:14Z"/>
        </w:rPr>
      </w:pPr>
      <w:ins w:id="645" w:author="Unknown Author" w:date="2025-11-03T17:38:14Z">
        <w:r>
          <w:rPr/>
        </w:r>
      </w:ins>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ins w:id="650" w:author="Unknown Author" w:date="2025-11-02T14:36:52Z"/>
        </w:rPr>
      </w:pPr>
      <w:del w:id="647"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648" w:author="Unknown Author" w:date="2025-11-02T14:36:52Z">
        <w:r>
          <w:fldChar w:fldCharType="begin"/>
        </w:r>
        <w:r>
          <w:rPr>
            <w:rStyle w:val="Hyperlink"/>
            <w:color w:val="FF0000"/>
          </w:rPr>
          <w:instrText xml:space="preserve"> HYPERLINK "https://www.statista.com/topics/871/online-shopping/" \l "topicOverview"</w:instrText>
        </w:r>
      </w:ins>
      <w:r>
        <w:rPr>
          <w:rStyle w:val="Hyperlink"/>
          <w:color w:val="FF0000"/>
        </w:rPr>
        <w:fldChar w:fldCharType="separate"/>
      </w:r>
      <w:hyperlink r:id="rId7">
        <w:ins w:id="649" w:author="Unknown Author" w:date="2025-11-02T14:36:52Z">
          <w:r>
            <w:rPr>
              <w:rStyle w:val="Hyperlink"/>
              <w:color w:val="FF0000"/>
            </w:rPr>
            <w:t>https://www.statista.com/topics/871/online-shopping/#topicOverview</w:t>
          </w:r>
        </w:ins>
      </w:hyperlink>
      <w:r>
        <w:rPr>
          <w:rStyle w:val="Hyperlink"/>
          <w:color w:val="FF0000"/>
        </w:rPr>
        <w:fldChar w:fldCharType="end"/>
      </w:r>
    </w:p>
    <w:p>
      <w:pPr>
        <w:pStyle w:val="Normal"/>
        <w:rPr>
          <w:color w:val="FF0000"/>
          <w:ins w:id="652" w:author="Unknown Author" w:date="2025-11-02T14:36:52Z"/>
        </w:rPr>
      </w:pPr>
      <w:hyperlink r:id="rId9">
        <w:ins w:id="651" w:author="Unknown Author" w:date="2025-11-02T14:36:52Z">
          <w:r>
            <w:rPr>
              <w:rStyle w:val="Hyperlink"/>
              <w:color w:val="FF0000"/>
            </w:rPr>
            <w:t>https://www.oberlo.com/statistics/average-ecommerce-conversion-rate</w:t>
          </w:r>
        </w:ins>
      </w:hyperlink>
    </w:p>
    <w:p>
      <w:pPr>
        <w:pStyle w:val="Normal"/>
        <w:rPr>
          <w:color w:val="FF0000"/>
        </w:rPr>
      </w:pPr>
      <w:ins w:id="653" w:author="Unknown Author" w:date="2025-11-02T14:51:36Z">
        <w:r>
          <w:rPr>
            <w:color w:val="FF0000"/>
          </w:rPr>
          <w:t>https://contentsquare.com/guides/customer-retention/rate/</w:t>
        </w:r>
      </w:ins>
    </w:p>
    <w:p>
      <w:pPr>
        <w:pStyle w:val="Normal"/>
        <w:rPr/>
      </w:pPr>
      <w:r>
        <w:rPr/>
      </w:r>
    </w:p>
    <w:p>
      <w:pPr>
        <w:pStyle w:val="Normal"/>
        <w:rPr/>
      </w:pPr>
      <w:ins w:id="654"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656" w:author="Unknown Author" w:date="2025-11-02T12:33:03Z"/>
        </w:rPr>
      </w:pPr>
      <w:del w:id="655"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658" w:author="Unknown Author" w:date="2025-11-02T12:33:03Z"/>
        </w:rPr>
      </w:pPr>
      <w:del w:id="657"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659"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10"/>
      <w:footerReference w:type="default" r:id="rId11"/>
      <w:footerReference w:type="first" r:id="rId12"/>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9</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hyperlink" Target="" TargetMode="External"/><Relationship Id="rId8" Type="http://schemas.openxmlformats.org/officeDocument/2006/relationships/hyperlink" Target="https://www.oberlo.com/statistics/average-ecommerce-conversion-rate" TargetMode="External"/><Relationship Id="rId9" Type="http://schemas.openxmlformats.org/officeDocument/2006/relationships/hyperlink" Target=""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Relationship Id="rId2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30</TotalTime>
  <Application>LibreOffice/24.2.7.2$Linux_X86_64 LibreOffice_project/420$Build-2</Application>
  <AppVersion>15.0000</AppVersion>
  <Pages>11</Pages>
  <Words>1178</Words>
  <Characters>7169</Characters>
  <CharactersWithSpaces>8283</CharactersWithSpaces>
  <Paragraphs>125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2025-11-03T21:07:37Z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