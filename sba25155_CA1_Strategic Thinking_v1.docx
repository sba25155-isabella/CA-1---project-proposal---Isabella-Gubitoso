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rPr>
          <w:rFonts w:ascii="Aptos" w:hAnsi="Aptos" w:eastAsia="Aptos" w:cs="Aptos"/>
          <w:b/>
          <w:color w:val="FF0000"/>
          <w:sz w:val="30"/>
          <w:szCs w:val="30"/>
          <w:u w:val="single"/>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rPr>
      </w:pPr>
      <w:del w:id="183" w:author="Unknown Author" w:date="2025-11-02T12:32:10Z">
        <w:r>
          <w:rPr>
            <w:color w:val="3A3A3A"/>
            <w:sz w:val="40"/>
            <w:szCs w:val="40"/>
          </w:rPr>
          <w:delText>A</w:delText>
        </w:r>
      </w:del>
      <w:ins w:id="184" w:author="Unknown Author" w:date="2025-11-02T12:32:11Z">
        <w:r>
          <w:rPr>
            <w:color w:val="3A3A3A"/>
            <w:sz w:val="40"/>
            <w:szCs w:val="40"/>
          </w:rPr>
          <w:t>A</w:t>
        </w:r>
      </w:ins>
      <w:r>
        <w:rPr>
          <w:color w:val="3A3A3A"/>
          <w:sz w:val="40"/>
          <w:szCs w:val="40"/>
        </w:rPr>
        <w:t>bstract</w:t>
      </w:r>
    </w:p>
    <w:p>
      <w:pPr>
        <w:pStyle w:val="Normal"/>
        <w:rPr/>
      </w:pPr>
      <w:r>
        <w:rPr/>
      </w:r>
    </w:p>
    <w:p>
      <w:pPr>
        <w:pStyle w:val="Normal"/>
        <w:rPr>
          <w:color w:val="FF0000"/>
          <w:del w:id="187" w:author="Unknown Author" w:date="2025-11-02T12:32:20Z"/>
        </w:rPr>
      </w:pPr>
      <w:del w:id="185" w:author="Unknown Author" w:date="2025-11-02T12:32:23Z">
        <w:r>
          <w:rPr>
            <w:color w:val="FF0000"/>
          </w:rPr>
          <w:delText xml:space="preserve">[NOTE: This section is designated for the abstract. Abstracts are not assigned page numbers and </w:delText>
        </w:r>
      </w:del>
      <w:del w:id="186" w:author="Unknown Author" w:date="2025-11-02T12:32:20Z">
        <w:r>
          <w:rPr>
            <w:color w:val="FF0000"/>
          </w:rPr>
          <w:delText xml:space="preserve">should precede the table of contents. If an abstract is unnecessary for your work, please delete this page.] </w:delText>
        </w:r>
      </w:del>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189" w:author="Unknown Author" w:date="2025-11-02T12:32:27Z"/>
        </w:rPr>
      </w:pPr>
      <w:ins w:id="188" w:author="Unknown Author" w:date="2025-11-02T12:32:27Z">
        <w:r>
          <w:rPr/>
        </w:r>
      </w:ins>
    </w:p>
    <w:p>
      <w:pPr>
        <w:pStyle w:val="Normal"/>
        <w:rPr>
          <w:ins w:id="191" w:author="Unknown Author" w:date="2025-11-02T12:32:27Z"/>
        </w:rPr>
      </w:pPr>
      <w:ins w:id="190" w:author="Unknown Author" w:date="2025-11-02T12:32:27Z">
        <w:r>
          <w:rPr/>
        </w:r>
      </w:ins>
    </w:p>
    <w:p>
      <w:pPr>
        <w:pStyle w:val="Normal"/>
        <w:rPr>
          <w:ins w:id="193" w:author="Unknown Author" w:date="2025-11-02T12:32:27Z"/>
        </w:rPr>
      </w:pPr>
      <w:ins w:id="192" w:author="Unknown Author" w:date="2025-11-02T12:32:27Z">
        <w:r>
          <w:rPr/>
        </w:r>
      </w:ins>
    </w:p>
    <w:p>
      <w:pPr>
        <w:pStyle w:val="Normal"/>
        <w:rPr/>
      </w:pPr>
      <w:r>
        <w:rPr/>
      </w:r>
    </w:p>
    <w:p>
      <w:pPr>
        <w:pStyle w:val="Normal"/>
        <w:rPr/>
      </w:pPr>
      <w:r>
        <w:rPr/>
      </w:r>
    </w:p>
    <w:p>
      <w:pPr>
        <w:pStyle w:val="Normal"/>
        <w:rPr/>
      </w:pPr>
      <w:r>
        <w:rPr/>
      </w:r>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194"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ins w:id="195" w:author="Unknown Author" w:date="2025-11-02T12:32:37Z"/>
        </w:rPr>
      </w:pPr>
      <w:bookmarkStart w:id="0" w:name="_heading=h.gjdgxs"/>
      <w:bookmarkEnd w:id="0"/>
      <w:r>
        <w:rPr/>
        <w:t>Introduction</w:t>
      </w:r>
    </w:p>
    <w:p>
      <w:pPr>
        <w:pStyle w:val="Normal"/>
        <w:rPr/>
      </w:pPr>
      <w:r>
        <w:rPr/>
      </w:r>
    </w:p>
    <w:p>
      <w:pPr>
        <w:pStyle w:val="Heading1"/>
        <w:rPr/>
      </w:pPr>
      <w:bookmarkStart w:id="1" w:name="_heading=h.30j0zll"/>
      <w:bookmarkEnd w:id="1"/>
      <w:r>
        <w:rPr/>
        <w:t>Chapter 1</w:t>
      </w:r>
    </w:p>
    <w:p>
      <w:pPr>
        <w:pStyle w:val="Heading2"/>
        <w:rPr/>
      </w:pPr>
      <w:bookmarkStart w:id="2" w:name="_heading=h.1fob9te"/>
      <w:bookmarkEnd w:id="2"/>
      <w:r>
        <w:rPr/>
        <w:t>Chapter 1.1</w:t>
      </w:r>
    </w:p>
    <w:p>
      <w:pPr>
        <w:pStyle w:val="Heading3"/>
        <w:rPr/>
      </w:pPr>
      <w:bookmarkStart w:id="3" w:name="_heading=h.3znysh7"/>
      <w:bookmarkEnd w:id="3"/>
      <w:r>
        <w:rPr/>
        <w:t>Chapter 1.1.1.</w:t>
      </w:r>
    </w:p>
    <w:p>
      <w:pPr>
        <w:pStyle w:val="Normal"/>
        <w:rPr/>
      </w:pPr>
      <w:r>
        <w:rPr/>
      </w:r>
    </w:p>
    <w:p>
      <w:pPr>
        <w:pStyle w:val="Normal"/>
        <w:rPr>
          <w:del w:id="197" w:author="Unknown Author" w:date="2025-11-02T12:32:51Z"/>
        </w:rPr>
      </w:pPr>
      <w:del w:id="196"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199" w:author="Unknown Author" w:date="2025-11-02T12:32:51Z"/>
        </w:rPr>
      </w:pPr>
      <w:del w:id="198" w:author="Unknown Author" w:date="2025-11-02T12:32:51Z">
        <w:r>
          <w:rPr>
            <w:color w:val="FF0000"/>
          </w:rPr>
        </w:r>
      </w:del>
    </w:p>
    <w:p>
      <w:pPr>
        <w:pStyle w:val="Normal"/>
        <w:rPr>
          <w:color w:val="FF0000"/>
          <w:del w:id="201" w:author="Unknown Author" w:date="2025-11-02T12:32:51Z"/>
        </w:rPr>
      </w:pPr>
      <w:del w:id="200"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204" w:author="Unknown Author" w:date="2025-11-02T12:32:51Z"/>
        </w:rPr>
      </w:pPr>
      <w:del w:id="202" w:author="Unknown Author" w:date="2025-11-02T12:32:51Z">
        <w:r>
          <w:rPr>
            <w:b/>
            <w:color w:val="FF0000"/>
          </w:rPr>
          <w:delText>Heading 1:</w:delText>
        </w:r>
      </w:del>
      <w:del w:id="203"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207" w:author="Unknown Author" w:date="2025-11-02T12:32:51Z"/>
        </w:rPr>
      </w:pPr>
      <w:del w:id="205" w:author="Unknown Author" w:date="2025-11-02T12:32:51Z">
        <w:r>
          <w:rPr>
            <w:b/>
            <w:color w:val="FF0000"/>
          </w:rPr>
          <w:delText>Heading 2:</w:delText>
        </w:r>
      </w:del>
      <w:del w:id="206" w:author="Unknown Author" w:date="2025-11-02T12:32:51Z">
        <w:r>
          <w:rPr>
            <w:color w:val="FF0000"/>
          </w:rPr>
          <w:delText xml:space="preserve"> Use Heading 2 as a subheading. For instance: Chapter 1.1.</w:delText>
        </w:r>
      </w:del>
    </w:p>
    <w:p>
      <w:pPr>
        <w:pStyle w:val="Normal"/>
        <w:rPr>
          <w:color w:val="FF0000"/>
          <w:del w:id="210" w:author="Unknown Author" w:date="2025-11-02T12:32:51Z"/>
        </w:rPr>
      </w:pPr>
      <w:del w:id="208" w:author="Unknown Author" w:date="2025-11-02T12:32:51Z">
        <w:r>
          <w:rPr>
            <w:b/>
            <w:color w:val="FF0000"/>
          </w:rPr>
          <w:delText>Heading 3:</w:delText>
        </w:r>
      </w:del>
      <w:del w:id="209" w:author="Unknown Author" w:date="2025-11-02T12:32:51Z">
        <w:r>
          <w:rPr>
            <w:color w:val="FF0000"/>
          </w:rPr>
          <w:delText xml:space="preserve"> Heading 3 provides a more detailed breakdown, such as Chapter 1.1.1.</w:delText>
        </w:r>
      </w:del>
    </w:p>
    <w:p>
      <w:pPr>
        <w:pStyle w:val="Normal"/>
        <w:rPr>
          <w:color w:val="FF0000"/>
          <w:del w:id="212" w:author="Unknown Author" w:date="2025-11-02T12:32:51Z"/>
        </w:rPr>
      </w:pPr>
      <w:del w:id="211"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214" w:author="Unknown Author" w:date="2025-11-02T12:32:51Z"/>
        </w:rPr>
      </w:pPr>
      <w:del w:id="213" w:author="Unknown Author" w:date="2025-11-02T12:32:51Z">
        <w:r>
          <w:rPr>
            <w:color w:val="FF0000"/>
          </w:rPr>
          <w:delText>The remainder of your text should be written using a normal font.]</w:delText>
        </w:r>
      </w:del>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216" w:author="Unknown Author" w:date="2025-11-02T12:32:53Z"/>
        </w:rPr>
      </w:pPr>
      <w:ins w:id="215" w:author="Unknown Author" w:date="2025-11-02T12:32:53Z">
        <w:r>
          <w:rPr/>
        </w:r>
      </w:ins>
    </w:p>
    <w:p>
      <w:pPr>
        <w:pStyle w:val="Normal"/>
        <w:rPr>
          <w:ins w:id="218" w:author="Unknown Author" w:date="2025-11-02T12:32:53Z"/>
        </w:rPr>
      </w:pPr>
      <w:ins w:id="217" w:author="Unknown Author" w:date="2025-11-02T12:32:53Z">
        <w:r>
          <w:rPr/>
        </w:r>
      </w:ins>
    </w:p>
    <w:p>
      <w:pPr>
        <w:pStyle w:val="Normal"/>
        <w:rPr>
          <w:ins w:id="220" w:author="Unknown Author" w:date="2025-11-02T12:32:53Z"/>
        </w:rPr>
      </w:pPr>
      <w:ins w:id="219" w:author="Unknown Author" w:date="2025-11-02T12:32:53Z">
        <w:r>
          <w:rPr/>
        </w:r>
      </w:ins>
    </w:p>
    <w:p>
      <w:pPr>
        <w:pStyle w:val="Normal"/>
        <w:rPr>
          <w:ins w:id="222" w:author="Unknown Author" w:date="2025-11-02T12:32:53Z"/>
        </w:rPr>
      </w:pPr>
      <w:ins w:id="221" w:author="Unknown Author" w:date="2025-11-02T12:32:53Z">
        <w:r>
          <w:rPr/>
        </w:r>
      </w:ins>
    </w:p>
    <w:p>
      <w:pPr>
        <w:pStyle w:val="Normal"/>
        <w:rPr>
          <w:ins w:id="224" w:author="Unknown Author" w:date="2025-11-02T12:32:53Z"/>
        </w:rPr>
      </w:pPr>
      <w:ins w:id="223" w:author="Unknown Author" w:date="2025-11-02T12:32:53Z">
        <w:r>
          <w:rPr/>
        </w:r>
      </w:ins>
    </w:p>
    <w:p>
      <w:pPr>
        <w:pStyle w:val="Normal"/>
        <w:rPr>
          <w:ins w:id="226" w:author="Unknown Author" w:date="2025-11-02T12:32:53Z"/>
        </w:rPr>
      </w:pPr>
      <w:ins w:id="225" w:author="Unknown Author" w:date="2025-11-02T12:32:53Z">
        <w:r>
          <w:rPr/>
        </w:r>
      </w:ins>
    </w:p>
    <w:p>
      <w:pPr>
        <w:pStyle w:val="Normal"/>
        <w:rPr>
          <w:ins w:id="228" w:author="Unknown Author" w:date="2025-11-02T12:32:53Z"/>
        </w:rPr>
      </w:pPr>
      <w:ins w:id="227" w:author="Unknown Author" w:date="2025-11-02T12:32:53Z">
        <w:r>
          <w:rPr/>
        </w:r>
      </w:ins>
    </w:p>
    <w:p>
      <w:pPr>
        <w:pStyle w:val="Normal"/>
        <w:rPr>
          <w:ins w:id="230" w:author="Unknown Author" w:date="2025-11-02T12:32:53Z"/>
        </w:rPr>
      </w:pPr>
      <w:ins w:id="229" w:author="Unknown Author" w:date="2025-11-02T12:32:53Z">
        <w:r>
          <w:rPr/>
        </w:r>
      </w:ins>
    </w:p>
    <w:p>
      <w:pPr>
        <w:pStyle w:val="Normal"/>
        <w:rPr>
          <w:ins w:id="232" w:author="Unknown Author" w:date="2025-11-02T12:32:53Z"/>
        </w:rPr>
      </w:pPr>
      <w:ins w:id="231" w:author="Unknown Author" w:date="2025-11-02T12:32:53Z">
        <w:r>
          <w:rPr/>
        </w:r>
      </w:ins>
    </w:p>
    <w:p>
      <w:pPr>
        <w:pStyle w:val="Normal"/>
        <w:rPr>
          <w:ins w:id="234" w:author="Unknown Author" w:date="2025-11-02T12:32:53Z"/>
        </w:rPr>
      </w:pPr>
      <w:ins w:id="233" w:author="Unknown Author" w:date="2025-11-02T12:32:53Z">
        <w:r>
          <w:rPr/>
        </w:r>
      </w:ins>
    </w:p>
    <w:p>
      <w:pPr>
        <w:pStyle w:val="Normal"/>
        <w:rPr/>
      </w:pPr>
      <w:r>
        <w:rPr/>
      </w:r>
    </w:p>
    <w:p>
      <w:pPr>
        <w:pStyle w:val="Normal"/>
        <w:rPr/>
      </w:pPr>
      <w:r>
        <w:rPr/>
      </w:r>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rPr>
      </w:pPr>
      <w:del w:id="235"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237" w:author="Unknown Author" w:date="2025-11-02T12:33:03Z"/>
        </w:rPr>
      </w:pPr>
      <w:del w:id="236"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239" w:author="Unknown Author" w:date="2025-11-02T12:33:03Z"/>
        </w:rPr>
      </w:pPr>
      <w:del w:id="238"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240"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7"/>
      <w:footerReference w:type="default" r:id="rId8"/>
      <w:footerReference w:type="first" r:id="rId9"/>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3</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Relationship Id="rId18"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Application>LibreOffice/24.2.7.2$Linux_X86_64 LibreOffice_project/420$Build-2</Application>
  <AppVersion>15.0000</AppVersion>
  <Pages>7</Pages>
  <Words>912</Words>
  <Characters>4743</Characters>
  <CharactersWithSpaces>5571</CharactersWithSpaces>
  <Paragraphs>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2025-11-02T12:33:37Z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