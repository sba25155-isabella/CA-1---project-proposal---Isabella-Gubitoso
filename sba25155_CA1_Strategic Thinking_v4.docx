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theme/theme1.xml" ContentType="application/vnd.openxmlformats-officedocument.theme+xml"/>
  <Override PartName="/word/footer4.xml" ContentType="application/vnd.openxmlformats-officedocument.wordprocessingml.footer+xml"/>
  <Override PartName="/word/settings.xml" ContentType="application/vnd.openxmlformats-officedocument.wordprocessingml.setting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6.odttf" ContentType="application/vnd.openxmlformats-officedocument.obfuscatedFont"/>
  <Override PartName="/word/fonts/font12.odttf" ContentType="application/vnd.openxmlformats-officedocument.obfuscatedFont"/>
  <Override PartName="/word/fonts/font5.odttf" ContentType="application/vnd.openxmlformats-officedocument.obfuscatedFont"/>
  <Override PartName="/word/fonts/font11.odttf" ContentType="application/vnd.openxmlformats-officedocument.obfuscatedFont"/>
  <Override PartName="/word/fonts/font4.odttf" ContentType="application/vnd.openxmlformats-officedocument.obfuscatedFont"/>
  <Override PartName="/word/fonts/font10.odttf" ContentType="application/vnd.openxmlformats-officedocument.obfuscatedFont"/>
  <Override PartName="/word/fonts/font3.odttf" ContentType="application/vnd.openxmlformats-officedocument.obfuscatedFont"/>
  <Override PartName="/word/fonts/font2.odttf" ContentType="application/vnd.openxmlformats-officedocument.obfuscatedFont"/>
  <Override PartName="/word/fonts/font1.odttf" ContentType="application/vnd.openxmlformats-officedocument.obfuscatedFont"/>
  <Override PartName="/word/fonts/font28.odttf" ContentType="application/vnd.openxmlformats-officedocument.obfuscatedFont"/>
  <Override PartName="/word/fonts/font16.odttf" ContentType="application/vnd.openxmlformats-officedocument.obfuscatedFont"/>
  <Override PartName="/word/fonts/font27.odttf" ContentType="application/vnd.openxmlformats-officedocument.obfuscatedFont"/>
  <Override PartName="/word/fonts/font26.odttf" ContentType="application/vnd.openxmlformats-officedocument.obfuscatedFont"/>
  <Override PartName="/word/fonts/font25.odttf" ContentType="application/vnd.openxmlformats-officedocument.obfuscatedFont"/>
  <Override PartName="/word/fonts/font24.odttf" ContentType="application/vnd.openxmlformats-officedocument.obfuscatedFont"/>
  <Override PartName="/word/fonts/font23.odttf" ContentType="application/vnd.openxmlformats-officedocument.obfuscatedFont"/>
  <Override PartName="/word/fonts/font22.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oter5.xml" ContentType="application/vnd.openxmlformats-officedocument.wordprocessingml.footer+xml"/>
  <Override PartName="/word/media/image1.png" ContentType="image/png"/>
  <Override PartName="/word/media/image2.png" ContentType="image/png"/>
  <Override PartName="/word/media/image3.png" ContentType="image/png"/>
  <Override PartName="/word/styles.xml" ContentType="application/vnd.openxmlformats-officedocument.wordprocessingml.styles+xml"/>
  <Override PartName="/word/document.xml" ContentType="application/vnd.openxmlformats-officedocument.wordprocessingml.document.main+xml"/>
  <Override PartName="/customXml/item1.xml" ContentType="application/xml"/>
  <Override PartName="/customXml/itemProps5.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_rels/item5.xml.rels" ContentType="application/vnd.openxmlformats-package.relationships+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Override PartName="/customXml/item5.xml" ContentType="applicatio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mc:AlternateContent>
          <mc:Choice Requires="wpg">
            <w:drawing>
              <wp:anchor behindDoc="0" distT="0" distB="0" distL="0" distR="0" simplePos="0" locked="0" layoutInCell="0" allowOverlap="1" relativeHeight="2" wp14:anchorId="6BEA538D">
                <wp:simplePos x="0" y="0"/>
                <wp:positionH relativeFrom="page">
                  <wp:posOffset>428625</wp:posOffset>
                </wp:positionH>
                <wp:positionV relativeFrom="margin">
                  <wp:posOffset>-1170305</wp:posOffset>
                </wp:positionV>
                <wp:extent cx="228600" cy="10403205"/>
                <wp:effectExtent l="0" t="0" r="0" b="0"/>
                <wp:wrapNone/>
                <wp:docPr id="1" name="Group 1728545881"/>
                <a:graphic xmlns:a="http://schemas.openxmlformats.org/drawingml/2006/main">
                  <a:graphicData uri="http://schemas.microsoft.com/office/word/2010/wordprocessingGroup">
                    <wpg:wgp>
                      <wpg:cNvGrpSpPr/>
                      <wpg:grpSpPr>
                        <a:xfrm>
                          <a:off x="0" y="0"/>
                          <a:ext cx="228600" cy="10403280"/>
                          <a:chOff x="0" y="0"/>
                          <a:chExt cx="228600" cy="10403280"/>
                        </a:xfrm>
                      </wpg:grpSpPr>
                      <wpg:grpSp>
                        <wpg:cNvGrpSpPr/>
                        <wpg:grpSpPr>
                          <a:xfrm>
                            <a:off x="0" y="0"/>
                            <a:ext cx="228600" cy="10403280"/>
                          </a:xfrm>
                        </wpg:grpSpPr>
                        <wps:wsp>
                          <wps:cNvPr id="2" name="Rectangle 1022607563"/>
                          <wps:cNvSpPr/>
                          <wps:spPr>
                            <a:xfrm>
                              <a:off x="0" y="0"/>
                              <a:ext cx="228600" cy="10402560"/>
                            </a:xfrm>
                            <a:prstGeom prst="rect">
                              <a:avLst/>
                            </a:prstGeom>
                            <a:noFill/>
                            <a:ln w="0">
                              <a:noFill/>
                            </a:ln>
                          </wps:spPr>
                          <wps:style>
                            <a:lnRef idx="0"/>
                            <a:fillRef idx="0"/>
                            <a:effectRef idx="0"/>
                            <a:fontRef idx="minor"/>
                          </wps:style>
                          <wps:txbx>
                            <w:txbxContent>
                              <w:p>
                                <w:pPr>
                                  <w:pStyle w:val="Normal"/>
                                  <w:spacing w:lineRule="auto" w:line="240" w:before="0" w:after="0"/>
                                  <w:rPr/>
                                </w:pPr>
                                <w:r>
                                  <w:rPr/>
                                </w:r>
                              </w:p>
                            </w:txbxContent>
                          </wps:txbx>
                          <wps:bodyPr tIns="91440" bIns="91440" anchor="ctr">
                            <a:noAutofit/>
                          </wps:bodyPr>
                        </wps:wsp>
                        <wps:wsp>
                          <wps:cNvPr id="3" name="Rectangle 645180660"/>
                          <wps:cNvSpPr/>
                          <wps:spPr>
                            <a:xfrm>
                              <a:off x="0" y="0"/>
                              <a:ext cx="228600" cy="9991080"/>
                            </a:xfrm>
                            <a:prstGeom prst="rect">
                              <a:avLst/>
                            </a:prstGeom>
                            <a:solidFill>
                              <a:schemeClr val="accent2"/>
                            </a:solidFill>
                            <a:ln w="0">
                              <a:noFill/>
                            </a:ln>
                          </wps:spPr>
                          <wps:style>
                            <a:lnRef idx="0"/>
                            <a:fillRef idx="0"/>
                            <a:effectRef idx="0"/>
                            <a:fontRef idx="minor"/>
                          </wps:style>
                          <wps:txbx>
                            <w:txbxContent>
                              <w:p>
                                <w:pPr>
                                  <w:pStyle w:val="Normal"/>
                                  <w:spacing w:lineRule="auto" w:line="240" w:before="0" w:after="0"/>
                                  <w:rPr/>
                                </w:pPr>
                                <w:r>
                                  <w:rPr/>
                                </w:r>
                              </w:p>
                            </w:txbxContent>
                          </wps:txbx>
                          <wps:bodyPr tIns="91440" bIns="91440" anchor="ctr">
                            <a:noAutofit/>
                          </wps:bodyPr>
                        </wps:wsp>
                        <wps:wsp>
                          <wps:cNvPr id="4" name="Rectangle 300658735"/>
                          <wps:cNvSpPr/>
                          <wps:spPr>
                            <a:xfrm>
                              <a:off x="0" y="10143360"/>
                              <a:ext cx="228600" cy="259560"/>
                            </a:xfrm>
                            <a:prstGeom prst="rect">
                              <a:avLst/>
                            </a:prstGeom>
                            <a:solidFill>
                              <a:schemeClr val="accent1"/>
                            </a:solidFill>
                            <a:ln w="0">
                              <a:noFill/>
                            </a:ln>
                          </wps:spPr>
                          <wps:style>
                            <a:lnRef idx="0"/>
                            <a:fillRef idx="0"/>
                            <a:effectRef idx="0"/>
                            <a:fontRef idx="minor"/>
                          </wps:style>
                          <wps:txbx>
                            <w:txbxContent>
                              <w:p>
                                <w:pPr>
                                  <w:pStyle w:val="Normal"/>
                                  <w:spacing w:lineRule="auto" w:line="240" w:before="0" w:after="0"/>
                                  <w:rPr/>
                                </w:pPr>
                                <w:r>
                                  <w:rPr/>
                                </w:r>
                              </w:p>
                            </w:txbxContent>
                          </wps:txbx>
                          <wps:bodyPr tIns="91440" bIns="91440" anchor="ctr">
                            <a:noAutofit/>
                          </wps:bodyPr>
                        </wps:wsp>
                      </wpg:grpSp>
                    </wpg:wgp>
                  </a:graphicData>
                </a:graphic>
              </wp:anchor>
            </w:drawing>
          </mc:Choice>
          <mc:Fallback>
            <w:pict>
              <v:group id="shape_0" alt="Group 1728545881" style="position:absolute;margin-left:33.75pt;margin-top:-92.15pt;width:18pt;height:819.15pt" coordorigin="675,-1843" coordsize="360,16383">
                <v:group id="shape_0" style="position:absolute;left:675;top:-1843;width:360;height:16383">
                  <v:rect id="shape_0" ID="Rectangle 1022607563" path="m0,0l-2147483645,0l-2147483645,-2147483646l0,-2147483646xe" stroked="f" o:allowincell="f" style="position:absolute;left:675;top:-1843;width:359;height:16381;mso-wrap-style:none;v-text-anchor:middle;mso-position-horizontal-relative:page;mso-position-vertical-relative:margin">
                    <v:fill o:detectmouseclick="t" on="false"/>
                    <v:stroke color="#3465a4" joinstyle="round" endcap="flat"/>
                    <v:textbox>
                      <w:txbxContent>
                        <w:p>
                          <w:pPr>
                            <w:pStyle w:val="Normal"/>
                            <w:spacing w:lineRule="auto" w:line="240" w:before="0" w:after="0"/>
                            <w:rPr/>
                          </w:pPr>
                          <w:r>
                            <w:rPr/>
                          </w:r>
                        </w:p>
                      </w:txbxContent>
                    </v:textbox>
                    <w10:wrap type="none"/>
                  </v:rect>
                  <v:rect id="shape_0" ID="Rectangle 645180660" path="m0,0l-2147483645,0l-2147483645,-2147483646l0,-2147483646xe" fillcolor="#e97132" stroked="f" o:allowincell="f" style="position:absolute;left:675;top:-1843;width:359;height:15733;mso-wrap-style:none;v-text-anchor:middle;mso-position-horizontal-relative:page;mso-position-vertical-relative:margin">
                    <v:fill o:detectmouseclick="t" type="solid" color2="#168ecd"/>
                    <v:stroke color="#3465a4" joinstyle="round" endcap="flat"/>
                    <v:textbox>
                      <w:txbxContent>
                        <w:p>
                          <w:pPr>
                            <w:pStyle w:val="Normal"/>
                            <w:spacing w:lineRule="auto" w:line="240" w:before="0" w:after="0"/>
                            <w:rPr/>
                          </w:pPr>
                          <w:r>
                            <w:rPr/>
                          </w:r>
                        </w:p>
                      </w:txbxContent>
                    </v:textbox>
                    <w10:wrap type="none"/>
                  </v:rect>
                  <v:rect id="shape_0" ID="Rectangle 300658735" path="m0,0l-2147483645,0l-2147483645,-2147483646l0,-2147483646xe" fillcolor="#156082" stroked="f" o:allowincell="f" style="position:absolute;left:675;top:14131;width:359;height:408;mso-wrap-style:none;v-text-anchor:middle;mso-position-horizontal-relative:page;mso-position-vertical-relative:margin">
                    <v:fill o:detectmouseclick="t" type="solid" color2="#ea9f7d"/>
                    <v:stroke color="#3465a4" joinstyle="round" endcap="flat"/>
                    <v:textbox>
                      <w:txbxContent>
                        <w:p>
                          <w:pPr>
                            <w:pStyle w:val="Normal"/>
                            <w:spacing w:lineRule="auto" w:line="240" w:before="0" w:after="0"/>
                            <w:rPr/>
                          </w:pPr>
                          <w:r>
                            <w:rPr/>
                          </w:r>
                        </w:p>
                      </w:txbxContent>
                    </v:textbox>
                    <w10:wrap type="none"/>
                  </v:rect>
                </v:group>
              </v:group>
            </w:pict>
          </mc:Fallback>
        </mc:AlternateContent>
        <w:drawing>
          <wp:anchor behindDoc="0" distT="0" distB="0" distL="114300" distR="114300" simplePos="0" locked="0" layoutInCell="0" allowOverlap="1" relativeHeight="8">
            <wp:simplePos x="0" y="0"/>
            <wp:positionH relativeFrom="margin">
              <wp:posOffset>4174490</wp:posOffset>
            </wp:positionH>
            <wp:positionV relativeFrom="margin">
              <wp:posOffset>-276225</wp:posOffset>
            </wp:positionV>
            <wp:extent cx="2206625" cy="762000"/>
            <wp:effectExtent l="0" t="0" r="0" b="0"/>
            <wp:wrapSquare wrapText="bothSides"/>
            <wp:docPr id="5" name="image1.png"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descr="A logo for college computing&#10;&#10;Description automatically generated"/>
                    <pic:cNvPicPr>
                      <a:picLocks noChangeAspect="1" noChangeArrowheads="1"/>
                    </pic:cNvPicPr>
                  </pic:nvPicPr>
                  <pic:blipFill>
                    <a:blip r:embed="rId2"/>
                    <a:stretch>
                      <a:fillRect/>
                    </a:stretch>
                  </pic:blipFill>
                  <pic:spPr bwMode="auto">
                    <a:xfrm>
                      <a:off x="0" y="0"/>
                      <a:ext cx="2206625" cy="762000"/>
                    </a:xfrm>
                    <a:prstGeom prst="rect">
                      <a:avLst/>
                    </a:prstGeom>
                  </pic:spPr>
                </pic:pic>
              </a:graphicData>
            </a:graphic>
          </wp:anchor>
        </w:drawing>
      </w:r>
    </w:p>
    <w:p>
      <w:pPr>
        <w:pStyle w:val="Normal"/>
        <w:rPr>
          <w:b/>
          <w:color w:val="156082"/>
          <w:sz w:val="36"/>
          <w:szCs w:val="36"/>
        </w:rPr>
      </w:pPr>
      <w:r>
        <w:rPr>
          <w:b/>
          <w:color w:val="156082"/>
          <w:sz w:val="36"/>
          <w:szCs w:val="36"/>
        </w:rPr>
        <w:t>Assessment Cover Page</w:t>
      </w:r>
    </w:p>
    <w:tbl>
      <w:tblPr>
        <w:tblW w:w="9015" w:type="dxa"/>
        <w:jc w:val="left"/>
        <w:tblInd w:w="0" w:type="dxa"/>
        <w:tblLayout w:type="fixed"/>
        <w:tblCellMar>
          <w:top w:w="0" w:type="dxa"/>
          <w:left w:w="108" w:type="dxa"/>
          <w:bottom w:w="0" w:type="dxa"/>
          <w:right w:w="108" w:type="dxa"/>
        </w:tblCellMar>
        <w:tblLook w:val="0400" w:noHBand="0" w:noVBand="1" w:firstColumn="0" w:lastRow="0" w:lastColumn="0" w:firstRow="0"/>
      </w:tblPr>
      <w:tblGrid>
        <w:gridCol w:w="3256"/>
        <w:gridCol w:w="5758"/>
      </w:tblGrid>
      <w:tr>
        <w:trPr/>
        <w:tc>
          <w:tcPr>
            <w:tcW w:w="3256" w:type="dxa"/>
            <w:tcBorders/>
          </w:tcPr>
          <w:p>
            <w:pPr>
              <w:pStyle w:val="Normal"/>
              <w:spacing w:lineRule="auto" w:line="480" w:before="0" w:after="160"/>
              <w:rPr>
                <w:i/>
                <w:i/>
                <w:color w:val="156082"/>
                <w:sz w:val="32"/>
                <w:szCs w:val="32"/>
              </w:rPr>
            </w:pPr>
            <w:r>
              <w:rPr>
                <w:i/>
                <w:color w:val="156082"/>
                <w:sz w:val="32"/>
                <w:szCs w:val="32"/>
              </w:rPr>
              <w:t>Student Full Name</w:t>
            </w:r>
          </w:p>
        </w:tc>
        <w:tc>
          <w:tcPr>
            <w:tcW w:w="5758" w:type="dxa"/>
            <w:tcBorders/>
          </w:tcPr>
          <w:p>
            <w:pPr>
              <w:pStyle w:val="Normal"/>
              <w:spacing w:lineRule="auto" w:line="480" w:before="0" w:after="160"/>
              <w:rPr>
                <w:color w:val="000000"/>
                <w:sz w:val="32"/>
                <w:szCs w:val="32"/>
              </w:rPr>
            </w:pPr>
            <w:ins w:id="0" w:author="Unknown Author" w:date="2025-11-02T12:30:38Z">
              <w:r>
                <w:rPr>
                  <w:color w:val="000000"/>
                  <w:sz w:val="32"/>
                  <w:szCs w:val="32"/>
                </w:rPr>
                <w:t>Isabella Gubitoso</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Student Number</w:t>
            </w:r>
          </w:p>
        </w:tc>
        <w:tc>
          <w:tcPr>
            <w:tcW w:w="5758" w:type="dxa"/>
            <w:tcBorders/>
          </w:tcPr>
          <w:p>
            <w:pPr>
              <w:pStyle w:val="Normal"/>
              <w:spacing w:lineRule="auto" w:line="480" w:before="0" w:after="160"/>
              <w:rPr>
                <w:color w:val="000000"/>
                <w:sz w:val="32"/>
                <w:szCs w:val="32"/>
              </w:rPr>
            </w:pPr>
            <w:ins w:id="1" w:author="Unknown Author" w:date="2025-11-02T12:30:42Z">
              <w:r>
                <w:rPr>
                  <w:color w:val="000000"/>
                  <w:sz w:val="32"/>
                  <w:szCs w:val="32"/>
                </w:rPr>
                <w:t>sba25155</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Module Title</w:t>
            </w:r>
          </w:p>
        </w:tc>
        <w:tc>
          <w:tcPr>
            <w:tcW w:w="5758" w:type="dxa"/>
            <w:tcBorders/>
          </w:tcPr>
          <w:p>
            <w:pPr>
              <w:pStyle w:val="Normal"/>
              <w:spacing w:lineRule="auto" w:line="480" w:before="0" w:after="160"/>
              <w:rPr>
                <w:color w:val="000000"/>
                <w:sz w:val="32"/>
                <w:szCs w:val="32"/>
              </w:rPr>
            </w:pPr>
            <w:ins w:id="2" w:author="Unknown Author" w:date="2025-11-02T12:31:13Z">
              <w:r>
                <w:rPr>
                  <w:color w:val="000000"/>
                  <w:sz w:val="32"/>
                  <w:szCs w:val="32"/>
                </w:rPr>
                <w:t xml:space="preserve">Strategic Thinking </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Assessment Title</w:t>
            </w:r>
          </w:p>
        </w:tc>
        <w:tc>
          <w:tcPr>
            <w:tcW w:w="5758" w:type="dxa"/>
            <w:tcBorders/>
          </w:tcPr>
          <w:p>
            <w:pPr>
              <w:pStyle w:val="Normal"/>
              <w:spacing w:lineRule="auto" w:line="240" w:before="0" w:after="160"/>
              <w:rPr>
                <w:color w:val="000000"/>
                <w:sz w:val="32"/>
                <w:szCs w:val="32"/>
              </w:rPr>
            </w:pPr>
            <w:ins w:id="3" w:author="Unknown Author" w:date="2025-11-02T12:31:31Z">
              <w:r>
                <w:rPr>
                  <w:color w:val="000000"/>
                  <w:sz w:val="32"/>
                  <w:szCs w:val="32"/>
                </w:rPr>
                <w:t>Predicting Purchasing Intention and conversion optimization in e-commerce</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Lecturer/Supervisor</w:t>
            </w:r>
          </w:p>
        </w:tc>
        <w:tc>
          <w:tcPr>
            <w:tcW w:w="5758" w:type="dxa"/>
            <w:tcBorders/>
          </w:tcPr>
          <w:p>
            <w:pPr>
              <w:pStyle w:val="Normal"/>
              <w:spacing w:lineRule="auto" w:line="480" w:before="0" w:after="160"/>
              <w:rPr>
                <w:color w:val="000000"/>
                <w:sz w:val="32"/>
                <w:szCs w:val="32"/>
              </w:rPr>
            </w:pPr>
            <w:ins w:id="4" w:author="Unknown Author" w:date="2025-11-02T12:31:34Z">
              <w:r>
                <w:rPr>
                  <w:color w:val="000000"/>
                  <w:sz w:val="32"/>
                  <w:szCs w:val="32"/>
                </w:rPr>
                <w:t>Taufique Ahmed</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Assessment Due Date</w:t>
            </w:r>
          </w:p>
        </w:tc>
        <w:tc>
          <w:tcPr>
            <w:tcW w:w="5758" w:type="dxa"/>
            <w:tcBorders/>
          </w:tcPr>
          <w:p>
            <w:pPr>
              <w:pStyle w:val="Normal"/>
              <w:spacing w:lineRule="auto" w:line="480" w:before="0" w:after="160"/>
              <w:rPr>
                <w:color w:val="000000"/>
                <w:sz w:val="32"/>
                <w:szCs w:val="32"/>
              </w:rPr>
            </w:pPr>
            <w:ins w:id="5" w:author="Unknown Author" w:date="2025-11-02T12:31:42Z">
              <w:r>
                <w:rPr>
                  <w:color w:val="000000"/>
                  <w:sz w:val="32"/>
                  <w:szCs w:val="32"/>
                </w:rPr>
                <w:t>7</w:t>
              </w:r>
            </w:ins>
            <w:ins w:id="6" w:author="Unknown Author" w:date="2025-11-02T12:31:42Z">
              <w:r>
                <w:rPr>
                  <w:color w:val="000000"/>
                  <w:sz w:val="32"/>
                  <w:szCs w:val="32"/>
                  <w:vertAlign w:val="superscript"/>
                </w:rPr>
                <w:t>th</w:t>
              </w:r>
            </w:ins>
            <w:ins w:id="7" w:author="Unknown Author" w:date="2025-11-02T12:31:42Z">
              <w:r>
                <w:rPr>
                  <w:color w:val="000000"/>
                  <w:sz w:val="32"/>
                  <w:szCs w:val="32"/>
                </w:rPr>
                <w:t xml:space="preserve"> November</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Date of Submission</w:t>
            </w:r>
          </w:p>
        </w:tc>
        <w:tc>
          <w:tcPr>
            <w:tcW w:w="5758" w:type="dxa"/>
            <w:tcBorders/>
          </w:tcPr>
          <w:p>
            <w:pPr>
              <w:pStyle w:val="Normal"/>
              <w:spacing w:lineRule="auto" w:line="480" w:before="0" w:after="160"/>
              <w:rPr>
                <w:color w:val="000000"/>
                <w:sz w:val="32"/>
                <w:szCs w:val="32"/>
              </w:rPr>
            </w:pPr>
            <w:r>
              <w:rPr>
                <w:color w:val="000000"/>
                <w:sz w:val="32"/>
                <w:szCs w:val="32"/>
              </w:rPr>
            </w:r>
          </w:p>
        </w:tc>
      </w:tr>
    </w:tbl>
    <w:p>
      <w:pPr>
        <w:pStyle w:val="Normal"/>
        <w:rPr>
          <w:b/>
          <w:color w:val="156082"/>
          <w:sz w:val="32"/>
          <w:szCs w:val="32"/>
        </w:rPr>
      </w:pPr>
      <w:r>
        <w:rPr>
          <w:b/>
          <w:color w:val="156082"/>
          <w:sz w:val="32"/>
          <w:szCs w:val="32"/>
        </w:rPr>
        <w:t>Use of AI Tools</w:t>
      </w:r>
    </w:p>
    <w:p>
      <w:pPr>
        <w:pStyle w:val="Normal"/>
        <w:rPr>
          <w:rFonts w:ascii="Quattrocento Sans" w:hAnsi="Quattrocento Sans" w:eastAsia="Quattrocento Sans" w:cs="Quattrocento Sans"/>
          <w:b/>
          <w:color w:val="FF0000"/>
          <w:highlight w:val="white"/>
        </w:rPr>
      </w:pPr>
      <w:r>
        <w:rPr>
          <w:rFonts w:eastAsia="Quattrocento Sans" w:cs="Quattrocento Sans" w:ascii="Quattrocento Sans" w:hAnsi="Quattrocento Sans"/>
          <w:b/>
          <w:color w:val="FF0000"/>
          <w:highlight w:val="white"/>
        </w:rPr>
        <w:t>Choose the statement that fits your work and delete the other.</w:t>
      </w:r>
    </w:p>
    <w:p>
      <w:pPr>
        <w:pStyle w:val="Normal"/>
        <w:rPr>
          <w:b/>
          <w:sz w:val="28"/>
          <w:szCs w:val="28"/>
        </w:rPr>
      </w:pPr>
      <w:r>
        <w:rPr>
          <w:sz w:val="28"/>
          <w:szCs w:val="28"/>
        </w:rPr>
        <w:t xml:space="preserve">I acknowledge the use of </w:t>
      </w:r>
      <w:r>
        <w:rPr>
          <w:b/>
          <w:sz w:val="28"/>
          <w:szCs w:val="28"/>
        </w:rPr>
        <w:t>[enter name of the AI tool you used]</w:t>
      </w:r>
      <w:r>
        <w:rPr>
          <w:sz w:val="28"/>
          <w:szCs w:val="28"/>
        </w:rPr>
        <w:t xml:space="preserve"> for the purpose of </w:t>
      </w:r>
      <w:r>
        <w:rPr>
          <w:b/>
          <w:sz w:val="28"/>
          <w:szCs w:val="28"/>
        </w:rPr>
        <w:t xml:space="preserve">[provide a brief explanation of how you used the tool]. </w:t>
      </w:r>
    </w:p>
    <w:p>
      <w:pPr>
        <w:pStyle w:val="Normal"/>
        <w:rPr/>
      </w:pPr>
      <w:r>
        <mc:AlternateContent>
          <mc:Choice Requires="wps">
            <w:drawing>
              <wp:anchor behindDoc="0" distT="19050" distB="19050" distL="19050" distR="28575" simplePos="0" locked="0" layoutInCell="0" allowOverlap="1" relativeHeight="6" wp14:anchorId="29541C15">
                <wp:simplePos x="0" y="0"/>
                <wp:positionH relativeFrom="margin">
                  <wp:align>center</wp:align>
                </wp:positionH>
                <wp:positionV relativeFrom="paragraph">
                  <wp:posOffset>492125</wp:posOffset>
                </wp:positionV>
                <wp:extent cx="5800725" cy="2876550"/>
                <wp:effectExtent l="15240" t="14605" r="13970" b="14605"/>
                <wp:wrapNone/>
                <wp:docPr id="6" name="Rectangle 1728545882"/>
                <a:graphic xmlns:a="http://schemas.openxmlformats.org/drawingml/2006/main">
                  <a:graphicData uri="http://schemas.microsoft.com/office/word/2010/wordprocessingShape">
                    <wps:wsp>
                      <wps:cNvSpPr/>
                      <wps:spPr>
                        <a:xfrm>
                          <a:off x="0" y="0"/>
                          <a:ext cx="5800680" cy="2876400"/>
                        </a:xfrm>
                        <a:prstGeom prst="rect">
                          <a:avLst/>
                        </a:prstGeom>
                        <a:solidFill>
                          <a:schemeClr val="lt1"/>
                        </a:solidFill>
                        <a:ln w="28575">
                          <a:solidFill>
                            <a:srgbClr val="156082"/>
                          </a:solidFill>
                          <a:round/>
                        </a:ln>
                      </wps:spPr>
                      <wps:style>
                        <a:lnRef idx="0"/>
                        <a:fillRef idx="0"/>
                        <a:effectRef idx="0"/>
                        <a:fontRef idx="minor"/>
                      </wps:style>
                      <wps:txbx>
                        <w:txbxContent>
                          <w:p>
                            <w:pPr>
                              <w:pStyle w:val="FrameContents"/>
                              <w:spacing w:lineRule="auto" w:line="256"/>
                              <w:rPr/>
                            </w:pPr>
                            <w:r>
                              <w:rPr>
                                <w:b/>
                                <w:color w:val="156082"/>
                                <w:sz w:val="32"/>
                              </w:rPr>
                              <w:t>Declaration</w:t>
                            </w:r>
                          </w:p>
                          <w:p>
                            <w:pPr>
                              <w:pStyle w:val="FrameContents"/>
                              <w:spacing w:lineRule="auto" w:line="256"/>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6"/>
                              <w:rPr/>
                            </w:pPr>
                            <w:r>
                              <w:rPr>
                                <w:color w:val="000000"/>
                                <w:sz w:val="28"/>
                              </w:rPr>
                              <w:t>I declare it to be my own work and that all material from third parties has been appropriately referenced.</w:t>
                            </w:r>
                          </w:p>
                          <w:p>
                            <w:pPr>
                              <w:pStyle w:val="FrameContents"/>
                              <w:spacing w:lineRule="auto" w:line="256" w:before="0" w:after="16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wps:txbx>
                      <wps:bodyPr anchor="t">
                        <a:noAutofit/>
                      </wps:bodyPr>
                    </wps:wsp>
                  </a:graphicData>
                </a:graphic>
              </wp:anchor>
            </w:drawing>
          </mc:Choice>
          <mc:Fallback>
            <w:pict>
              <v:rect id="shape_0" ID="Rectangle 1728545882" path="m0,0l-2147483645,0l-2147483645,-2147483646l0,-2147483646xe" fillcolor="white" stroked="t" o:allowincell="f" style="position:absolute;margin-left:-2.75pt;margin-top:38.75pt;width:456.7pt;height:226.45pt;mso-wrap-style:square;v-text-anchor:top;mso-position-horizontal:center;mso-position-horizontal-relative:margin" wp14:anchorId="29541C15">
                <v:fill o:detectmouseclick="t" type="solid" color2="black"/>
                <v:stroke color="#156082" weight="28440" joinstyle="round" endcap="flat"/>
                <v:textbox>
                  <w:txbxContent>
                    <w:p>
                      <w:pPr>
                        <w:pStyle w:val="FrameContents"/>
                        <w:spacing w:lineRule="auto" w:line="256"/>
                        <w:rPr/>
                      </w:pPr>
                      <w:r>
                        <w:rPr>
                          <w:b/>
                          <w:color w:val="156082"/>
                          <w:sz w:val="32"/>
                        </w:rPr>
                        <w:t>Declaration</w:t>
                      </w:r>
                    </w:p>
                    <w:p>
                      <w:pPr>
                        <w:pStyle w:val="FrameContents"/>
                        <w:spacing w:lineRule="auto" w:line="256"/>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6"/>
                        <w:rPr/>
                      </w:pPr>
                      <w:r>
                        <w:rPr>
                          <w:color w:val="000000"/>
                          <w:sz w:val="28"/>
                        </w:rPr>
                        <w:t>I declare it to be my own work and that all material from third parties has been appropriately referenced.</w:t>
                      </w:r>
                    </w:p>
                    <w:p>
                      <w:pPr>
                        <w:pStyle w:val="FrameContents"/>
                        <w:spacing w:lineRule="auto" w:line="256" w:before="0" w:after="16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v:textbox>
                <w10:wrap type="none"/>
              </v:rect>
            </w:pict>
          </mc:Fallback>
        </mc:AlternateContent>
      </w:r>
      <w:r>
        <w:rPr>
          <w:sz w:val="28"/>
          <w:szCs w:val="28"/>
        </w:rPr>
        <w:t>I have not used any AI tools or technologies in the preparation of this assessment.</w:t>
      </w:r>
    </w:p>
    <w:p>
      <w:pPr>
        <w:pStyle w:val="Normal"/>
        <w:rPr/>
      </w:pPr>
      <w:r>
        <w:rPr/>
      </w:r>
    </w:p>
    <w:p>
      <w:pPr>
        <w:pStyle w:val="Normal"/>
        <w:rPr/>
      </w:pPr>
      <w:r>
        <w:rPr/>
      </w:r>
    </w:p>
    <w:p>
      <w:pPr>
        <w:pStyle w:val="Normal"/>
        <w:rPr/>
      </w:pPr>
      <w:r>
        <w:rPr/>
      </w:r>
    </w:p>
    <w:p>
      <w:pPr>
        <w:sectPr>
          <w:type w:val="nextPage"/>
          <w:pgSz w:w="11906" w:h="16838"/>
          <w:pgMar w:left="1440" w:right="1440" w:gutter="0" w:header="0" w:top="1440" w:footer="0" w:bottom="1440"/>
          <w:pgNumType w:start="1" w:fmt="decimal"/>
          <w:formProt w:val="false"/>
          <w:textDirection w:val="lrTb"/>
          <w:docGrid w:type="default" w:linePitch="100" w:charSpace="4096"/>
        </w:sectPr>
        <w:pStyle w:val="Normal"/>
        <w:rPr/>
      </w:pPr>
      <w:r>
        <w:rPr/>
      </w:r>
    </w:p>
    <w:p>
      <w:pPr>
        <w:pStyle w:val="Normal"/>
        <w:keepNext w:val="true"/>
        <w:keepLines/>
        <w:pBdr/>
        <w:spacing w:lineRule="auto" w:line="240" w:before="240" w:after="0"/>
        <w:rPr>
          <w:rFonts w:ascii="Play" w:hAnsi="Play" w:eastAsia="Play" w:cs="Play"/>
          <w:color w:val="0F4761"/>
          <w:sz w:val="32"/>
          <w:szCs w:val="32"/>
          <w:del w:id="9" w:author="Unknown Author" w:date="2025-11-02T12:32:10Z"/>
        </w:rPr>
      </w:pPr>
      <w:del w:id="8" w:author="Unknown Author" w:date="2025-11-02T12:32:10Z">
        <w:r>
          <w:rPr>
            <w:rFonts w:eastAsia="Aptos" w:cs="Aptos" w:ascii="Aptos" w:hAnsi="Aptos"/>
            <w:b/>
            <w:color w:val="FF0000"/>
            <w:sz w:val="30"/>
            <w:szCs w:val="30"/>
            <w:u w:val="single"/>
          </w:rPr>
          <w:delText>Please read all the instructions on this document carefully!!!</w:delText>
        </w:r>
      </w:del>
    </w:p>
    <w:p>
      <w:pPr>
        <w:pStyle w:val="Normal"/>
        <w:rPr>
          <w:rFonts w:ascii="Aptos" w:hAnsi="Aptos" w:eastAsia="Aptos" w:cs="Aptos"/>
          <w:color w:val="FF0000"/>
          <w:sz w:val="24"/>
          <w:szCs w:val="24"/>
          <w:del w:id="11" w:author="Unknown Author" w:date="2025-11-02T12:32:10Z"/>
        </w:rPr>
      </w:pPr>
      <w:del w:id="10" w:author="Unknown Author" w:date="2025-11-02T12:32:10Z">
        <w:r>
          <w:rPr>
            <w:rFonts w:eastAsia="Aptos" w:cs="Aptos" w:ascii="Aptos" w:hAnsi="Aptos"/>
            <w:color w:val="FF0000"/>
            <w:sz w:val="24"/>
            <w:szCs w:val="24"/>
          </w:rPr>
        </w:r>
      </w:del>
    </w:p>
    <w:p>
      <w:pPr>
        <w:pStyle w:val="Normal"/>
        <w:rPr>
          <w:rFonts w:ascii="Aptos" w:hAnsi="Aptos" w:eastAsia="Aptos" w:cs="Aptos"/>
          <w:b/>
          <w:color w:val="FF0000"/>
          <w:sz w:val="24"/>
          <w:szCs w:val="24"/>
          <w:del w:id="13" w:author="Unknown Author" w:date="2025-11-02T12:32:10Z"/>
        </w:rPr>
      </w:pPr>
      <w:del w:id="12" w:author="Unknown Author" w:date="2025-11-02T12:32:10Z">
        <w:r>
          <w:rPr>
            <w:rFonts w:eastAsia="Aptos" w:cs="Aptos" w:ascii="Aptos" w:hAnsi="Aptos"/>
            <w:b/>
            <w:color w:val="FF0000"/>
            <w:sz w:val="24"/>
            <w:szCs w:val="24"/>
          </w:rPr>
          <w:delText>Filling out the cover sheet</w:delText>
        </w:r>
      </w:del>
    </w:p>
    <w:p>
      <w:pPr>
        <w:pStyle w:val="Normal"/>
        <w:rPr>
          <w:rFonts w:ascii="Aptos" w:hAnsi="Aptos" w:eastAsia="Aptos" w:cs="Aptos"/>
          <w:b/>
          <w:color w:val="FF0000"/>
          <w:sz w:val="24"/>
          <w:szCs w:val="24"/>
          <w:del w:id="15" w:author="Unknown Author" w:date="2025-11-02T12:32:10Z"/>
        </w:rPr>
      </w:pPr>
      <w:del w:id="14"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17" w:author="Unknown Author" w:date="2025-11-02T12:32:10Z"/>
        </w:rPr>
      </w:pPr>
      <w:del w:id="16" w:author="Unknown Author" w:date="2025-11-02T12:32:10Z">
        <w:r>
          <w:rPr>
            <w:rFonts w:eastAsia="Aptos" w:cs="Aptos" w:ascii="Aptos" w:hAnsi="Aptos"/>
            <w:color w:val="FF0000"/>
            <w:sz w:val="24"/>
            <w:szCs w:val="24"/>
          </w:rPr>
          <w:delText>Fill out the top section of the cover page with all the required information.</w:delText>
        </w:r>
      </w:del>
    </w:p>
    <w:p>
      <w:pPr>
        <w:pStyle w:val="Normal"/>
        <w:rPr>
          <w:rFonts w:ascii="Aptos" w:hAnsi="Aptos" w:eastAsia="Aptos" w:cs="Aptos"/>
          <w:color w:val="FF0000"/>
          <w:sz w:val="24"/>
          <w:szCs w:val="24"/>
          <w:del w:id="19" w:author="Unknown Author" w:date="2025-11-02T12:32:10Z"/>
        </w:rPr>
      </w:pPr>
      <w:del w:id="18" w:author="Unknown Author" w:date="2025-11-02T12:32:10Z">
        <w:r>
          <w:rPr>
            <w:rFonts w:eastAsia="Aptos" w:cs="Aptos" w:ascii="Aptos" w:hAnsi="Aptos"/>
            <w:color w:val="FF0000"/>
            <w:sz w:val="24"/>
            <w:szCs w:val="24"/>
          </w:rPr>
        </w:r>
      </w:del>
    </w:p>
    <w:p>
      <w:pPr>
        <w:pStyle w:val="Normal"/>
        <w:rPr>
          <w:rFonts w:ascii="Aptos" w:hAnsi="Aptos" w:eastAsia="Aptos" w:cs="Aptos"/>
          <w:color w:val="FF0000"/>
          <w:sz w:val="24"/>
          <w:szCs w:val="24"/>
          <w:del w:id="21" w:author="Unknown Author" w:date="2025-11-02T12:32:10Z"/>
        </w:rPr>
      </w:pPr>
      <w:del w:id="20" w:author="Unknown Author" w:date="2025-11-02T12:32:10Z">
        <w:r>
          <w:rPr>
            <w:rFonts w:eastAsia="Aptos" w:cs="Aptos" w:ascii="Aptos" w:hAnsi="Aptos"/>
            <w:color w:val="FF0000"/>
            <w:sz w:val="24"/>
            <w:szCs w:val="24"/>
          </w:rPr>
          <w:delText>In the "Use of AI" section, choose the statement that accurately reflects your work:</w:delText>
        </w:r>
      </w:del>
    </w:p>
    <w:p>
      <w:pPr>
        <w:pStyle w:val="Normal"/>
        <w:rPr>
          <w:rFonts w:ascii="Aptos" w:hAnsi="Aptos" w:eastAsia="Aptos" w:cs="Aptos"/>
          <w:b/>
          <w:color w:val="FF0000"/>
          <w:sz w:val="24"/>
          <w:szCs w:val="24"/>
          <w:del w:id="23" w:author="Unknown Author" w:date="2025-11-02T12:32:10Z"/>
        </w:rPr>
      </w:pPr>
      <w:del w:id="22"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26" w:author="Unknown Author" w:date="2025-11-02T12:32:10Z"/>
        </w:rPr>
      </w:pPr>
      <w:del w:id="24" w:author="Unknown Author" w:date="2025-11-02T12:32:10Z">
        <w:r>
          <w:rPr>
            <w:rFonts w:eastAsia="Aptos" w:cs="Aptos" w:ascii="Aptos" w:hAnsi="Aptos"/>
            <w:b/>
            <w:color w:val="FF0000"/>
            <w:sz w:val="24"/>
            <w:szCs w:val="24"/>
          </w:rPr>
          <w:delText>If you utilized AI</w:delText>
        </w:r>
      </w:del>
      <w:del w:id="25" w:author="Unknown Author" w:date="2025-11-02T12:32:10Z">
        <w:r>
          <w:rPr>
            <w:rFonts w:eastAsia="Aptos" w:cs="Aptos" w:ascii="Aptos" w:hAnsi="Aptos"/>
            <w:color w:val="FF0000"/>
            <w:sz w:val="24"/>
            <w:szCs w:val="24"/>
          </w:rPr>
          <w:delText>: select the first statement. Provide details about the AI tool used and its application. Delete the second statement.</w:delText>
        </w:r>
      </w:del>
    </w:p>
    <w:p>
      <w:pPr>
        <w:pStyle w:val="Normal"/>
        <w:rPr>
          <w:rFonts w:ascii="Aptos" w:hAnsi="Aptos" w:eastAsia="Aptos" w:cs="Aptos"/>
          <w:color w:val="FF0000"/>
          <w:sz w:val="24"/>
          <w:szCs w:val="24"/>
          <w:del w:id="28" w:author="Unknown Author" w:date="2025-11-02T12:32:10Z"/>
        </w:rPr>
      </w:pPr>
      <w:del w:id="27" w:author="Unknown Author" w:date="2025-11-02T12:32:10Z">
        <w:r>
          <w:rPr>
            <w:rFonts w:eastAsia="Aptos" w:cs="Aptos" w:ascii="Aptos" w:hAnsi="Aptos"/>
            <w:color w:val="FF0000"/>
            <w:sz w:val="24"/>
            <w:szCs w:val="24"/>
          </w:rPr>
          <w:delText>Example: "I acknowledge the use of Grammarly for improving spelling and grammar."</w:delText>
        </w:r>
      </w:del>
    </w:p>
    <w:p>
      <w:pPr>
        <w:pStyle w:val="Normal"/>
        <w:rPr>
          <w:rFonts w:ascii="Aptos" w:hAnsi="Aptos" w:eastAsia="Aptos" w:cs="Aptos"/>
          <w:color w:val="FF0000"/>
          <w:sz w:val="24"/>
          <w:szCs w:val="24"/>
          <w:del w:id="30" w:author="Unknown Author" w:date="2025-11-02T12:32:10Z"/>
        </w:rPr>
      </w:pPr>
      <w:del w:id="29" w:author="Unknown Author" w:date="2025-11-02T12:32:10Z">
        <w:r>
          <w:rPr>
            <w:rFonts w:eastAsia="Aptos" w:cs="Aptos" w:ascii="Aptos" w:hAnsi="Aptos"/>
            <w:color w:val="FF0000"/>
            <w:sz w:val="24"/>
            <w:szCs w:val="24"/>
          </w:rPr>
          <w:delText>OR: "I acknowledge the use of ChatGPT for structuring the assignment."</w:delText>
        </w:r>
      </w:del>
    </w:p>
    <w:p>
      <w:pPr>
        <w:pStyle w:val="Normal"/>
        <w:rPr>
          <w:rFonts w:ascii="Aptos" w:hAnsi="Aptos" w:eastAsia="Aptos" w:cs="Aptos"/>
          <w:color w:val="FF0000"/>
          <w:sz w:val="24"/>
          <w:szCs w:val="24"/>
          <w:del w:id="32" w:author="Unknown Author" w:date="2025-11-02T12:32:10Z"/>
        </w:rPr>
      </w:pPr>
      <w:del w:id="31" w:author="Unknown Author" w:date="2025-11-02T12:32:10Z">
        <w:r>
          <w:rPr>
            <w:rFonts w:eastAsia="Aptos" w:cs="Aptos"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rPr>
          <w:rFonts w:ascii="Aptos" w:hAnsi="Aptos" w:eastAsia="Aptos" w:cs="Aptos"/>
          <w:color w:val="FF0000"/>
          <w:sz w:val="24"/>
          <w:szCs w:val="24"/>
          <w:del w:id="36" w:author="Unknown Author" w:date="2025-11-02T12:32:10Z"/>
        </w:rPr>
      </w:pPr>
      <w:del w:id="33" w:author="Unknown Author" w:date="2025-11-02T12:32:10Z">
        <w:r>
          <w:rPr>
            <w:rFonts w:eastAsia="Aptos" w:cs="Aptos" w:ascii="Aptos" w:hAnsi="Aptos"/>
            <w:color w:val="FF0000"/>
            <w:sz w:val="24"/>
            <w:szCs w:val="24"/>
          </w:rPr>
          <w:delText>Information on how to reference AI tools is available in the Harvard Referencing Handbook, which can be downloaded at:</w:delText>
        </w:r>
      </w:del>
      <w:del w:id="34" w:author="Unknown Author" w:date="2025-11-02T12:32:10Z">
        <w:r>
          <w:rPr/>
          <w:delText xml:space="preserve"> </w:delText>
        </w:r>
      </w:del>
      <w:del w:id="35" w:author="Unknown Author" w:date="2025-11-02T12:32:10Z">
        <w:r>
          <w:rPr>
            <w:rFonts w:eastAsia="Aptos" w:cs="Aptos" w:ascii="Aptos" w:hAnsi="Aptos"/>
            <w:color w:val="FF0000"/>
            <w:sz w:val="24"/>
            <w:szCs w:val="24"/>
          </w:rPr>
          <w:delText>https://library.cct.ie/referencing/harvard</w:delText>
        </w:r>
      </w:del>
    </w:p>
    <w:p>
      <w:pPr>
        <w:pStyle w:val="Normal"/>
        <w:rPr>
          <w:rFonts w:ascii="Aptos" w:hAnsi="Aptos" w:eastAsia="Aptos" w:cs="Aptos"/>
          <w:b/>
          <w:color w:val="FF0000"/>
          <w:sz w:val="24"/>
          <w:szCs w:val="24"/>
          <w:del w:id="38" w:author="Unknown Author" w:date="2025-11-02T12:32:10Z"/>
        </w:rPr>
      </w:pPr>
      <w:del w:id="37"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41" w:author="Unknown Author" w:date="2025-11-02T12:32:10Z"/>
        </w:rPr>
      </w:pPr>
      <w:del w:id="39" w:author="Unknown Author" w:date="2025-11-02T12:32:10Z">
        <w:r>
          <w:rPr>
            <w:rFonts w:eastAsia="Aptos" w:cs="Aptos" w:ascii="Aptos" w:hAnsi="Aptos"/>
            <w:b/>
            <w:color w:val="FF0000"/>
            <w:sz w:val="24"/>
            <w:szCs w:val="24"/>
          </w:rPr>
          <w:delText>If you did not use AI tools</w:delText>
        </w:r>
      </w:del>
      <w:del w:id="40" w:author="Unknown Author" w:date="2025-11-02T12:32:10Z">
        <w:r>
          <w:rPr>
            <w:rFonts w:eastAsia="Aptos" w:cs="Aptos" w:ascii="Aptos" w:hAnsi="Aptos"/>
            <w:color w:val="FF0000"/>
            <w:sz w:val="24"/>
            <w:szCs w:val="24"/>
          </w:rPr>
          <w:delText>: delete the first statement and keep the second one.</w:delText>
        </w:r>
      </w:del>
    </w:p>
    <w:p>
      <w:pPr>
        <w:pStyle w:val="Normal"/>
        <w:rPr>
          <w:rFonts w:ascii="Aptos" w:hAnsi="Aptos" w:eastAsia="Aptos" w:cs="Aptos"/>
          <w:color w:val="FF0000"/>
          <w:sz w:val="24"/>
          <w:szCs w:val="24"/>
          <w:del w:id="43" w:author="Unknown Author" w:date="2025-11-02T12:32:10Z"/>
        </w:rPr>
      </w:pPr>
      <w:del w:id="42" w:author="Unknown Author" w:date="2025-11-02T12:32:10Z">
        <w:r>
          <w:rPr>
            <w:rFonts w:eastAsia="Aptos" w:cs="Aptos" w:ascii="Aptos" w:hAnsi="Aptos"/>
            <w:color w:val="FF0000"/>
            <w:sz w:val="24"/>
            <w:szCs w:val="24"/>
          </w:rPr>
        </w:r>
      </w:del>
    </w:p>
    <w:p>
      <w:pPr>
        <w:pStyle w:val="Normal"/>
        <w:spacing w:lineRule="auto" w:line="240"/>
        <w:rPr>
          <w:rFonts w:ascii="Times New Roman" w:hAnsi="Times New Roman" w:eastAsia="Times New Roman" w:cs="Times New Roman"/>
          <w:color w:val="FF0000"/>
          <w:sz w:val="24"/>
          <w:szCs w:val="24"/>
          <w:del w:id="45" w:author="Unknown Author" w:date="2025-11-02T12:32:10Z"/>
        </w:rPr>
      </w:pPr>
      <w:del w:id="44" w:author="Unknown Author" w:date="2025-11-02T12:32:10Z">
        <w:r>
          <w:rPr>
            <w:rFonts w:eastAsia="Times New Roman" w:cs="Times New Roman" w:ascii="Aptos" w:hAnsi="Aptos"/>
            <w:b/>
            <w:bCs/>
            <w:color w:val="FF0000"/>
            <w:sz w:val="30"/>
            <w:szCs w:val="30"/>
            <w:u w:val="single"/>
          </w:rPr>
          <w:delText>Please read all the instructions on this document carefully!!!</w:delText>
        </w:r>
      </w:del>
    </w:p>
    <w:p>
      <w:pPr>
        <w:pStyle w:val="Normal"/>
        <w:spacing w:lineRule="auto" w:line="240" w:before="0" w:after="0"/>
        <w:rPr>
          <w:rFonts w:ascii="Times New Roman" w:hAnsi="Times New Roman" w:eastAsia="Times New Roman" w:cs="Times New Roman"/>
          <w:color w:val="FF0000"/>
          <w:sz w:val="24"/>
          <w:szCs w:val="24"/>
          <w:del w:id="47" w:author="Unknown Author" w:date="2025-11-02T12:32:10Z"/>
        </w:rPr>
      </w:pPr>
      <w:del w:id="46" w:author="Unknown Author" w:date="2025-11-02T12:32:10Z">
        <w:r>
          <w:rPr>
            <w:rFonts w:eastAsia="Times New Roman" w:cs="Times New Roman" w:ascii="Times New Roman" w:hAnsi="Times New Roman"/>
            <w:color w:val="FF0000"/>
            <w:sz w:val="24"/>
            <w:szCs w:val="24"/>
          </w:rPr>
        </w:r>
      </w:del>
    </w:p>
    <w:p>
      <w:pPr>
        <w:pStyle w:val="ListParagraph"/>
        <w:numPr>
          <w:ilvl w:val="0"/>
          <w:numId w:val="2"/>
        </w:numPr>
        <w:spacing w:lineRule="auto" w:line="240"/>
        <w:rPr>
          <w:rFonts w:ascii="Times New Roman" w:hAnsi="Times New Roman" w:eastAsia="Times New Roman" w:cs="Times New Roman"/>
          <w:color w:val="FF0000"/>
          <w:sz w:val="24"/>
          <w:szCs w:val="24"/>
          <w:del w:id="49" w:author="Unknown Author" w:date="2025-11-02T12:32:10Z"/>
        </w:rPr>
      </w:pPr>
      <w:del w:id="48" w:author="Unknown Author" w:date="2025-11-02T12:32:10Z">
        <w:r>
          <w:rPr>
            <w:rFonts w:eastAsia="Times New Roman" w:cs="Times New Roman" w:ascii="Aptos" w:hAnsi="Aptos"/>
            <w:b/>
            <w:bCs/>
            <w:color w:val="FF0000"/>
            <w:sz w:val="24"/>
            <w:szCs w:val="24"/>
          </w:rPr>
          <w:delText>Filling out the cover sheet</w:delText>
        </w:r>
      </w:del>
    </w:p>
    <w:p>
      <w:pPr>
        <w:pStyle w:val="Normal"/>
        <w:spacing w:lineRule="auto" w:line="240"/>
        <w:ind w:left="720"/>
        <w:rPr>
          <w:rFonts w:ascii="Times New Roman" w:hAnsi="Times New Roman" w:eastAsia="Times New Roman" w:cs="Times New Roman"/>
          <w:color w:val="FF0000"/>
          <w:sz w:val="24"/>
          <w:szCs w:val="24"/>
          <w:del w:id="51" w:author="Unknown Author" w:date="2025-11-02T12:32:10Z"/>
        </w:rPr>
      </w:pPr>
      <w:del w:id="50" w:author="Unknown Author" w:date="2025-11-02T12:32:10Z">
        <w:r>
          <w:rPr>
            <w:rFonts w:eastAsia="Times New Roman" w:cs="Times New Roman" w:ascii="Aptos" w:hAnsi="Aptos"/>
            <w:color w:val="FF0000"/>
            <w:sz w:val="24"/>
            <w:szCs w:val="24"/>
          </w:rPr>
          <w:delText>Fill out the top section of the cover page with all the required information.</w:delText>
        </w:r>
      </w:del>
    </w:p>
    <w:p>
      <w:pPr>
        <w:pStyle w:val="Normal"/>
        <w:spacing w:lineRule="auto" w:line="240" w:before="0" w:after="0"/>
        <w:ind w:left="720"/>
        <w:rPr>
          <w:rFonts w:ascii="Times New Roman" w:hAnsi="Times New Roman" w:eastAsia="Times New Roman" w:cs="Times New Roman"/>
          <w:color w:val="FF0000"/>
          <w:sz w:val="24"/>
          <w:szCs w:val="24"/>
          <w:del w:id="53" w:author="Unknown Author" w:date="2025-11-02T12:32:10Z"/>
        </w:rPr>
      </w:pPr>
      <w:del w:id="52"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Times New Roman" w:hAnsi="Times New Roman" w:eastAsia="Times New Roman" w:cs="Times New Roman"/>
          <w:color w:val="FF0000"/>
          <w:sz w:val="24"/>
          <w:szCs w:val="24"/>
          <w:del w:id="55" w:author="Unknown Author" w:date="2025-11-02T12:32:10Z"/>
        </w:rPr>
      </w:pPr>
      <w:del w:id="54" w:author="Unknown Author" w:date="2025-11-02T12:32:10Z">
        <w:r>
          <w:rPr>
            <w:rFonts w:eastAsia="Times New Roman" w:cs="Times New Roman" w:ascii="Aptos" w:hAnsi="Aptos"/>
            <w:color w:val="FF0000"/>
            <w:sz w:val="24"/>
            <w:szCs w:val="24"/>
          </w:rPr>
          <w:delText>In the "Use of AI" section, choose the statement that accurately reflects your work:</w:delText>
        </w:r>
      </w:del>
    </w:p>
    <w:p>
      <w:pPr>
        <w:pStyle w:val="Normal"/>
        <w:spacing w:lineRule="auto" w:line="240" w:before="0" w:after="0"/>
        <w:ind w:left="720"/>
        <w:rPr>
          <w:rFonts w:ascii="Times New Roman" w:hAnsi="Times New Roman" w:eastAsia="Times New Roman" w:cs="Times New Roman"/>
          <w:color w:val="FF0000"/>
          <w:sz w:val="24"/>
          <w:szCs w:val="24"/>
          <w:del w:id="57" w:author="Unknown Author" w:date="2025-11-02T12:32:10Z"/>
        </w:rPr>
      </w:pPr>
      <w:del w:id="56"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Times New Roman" w:hAnsi="Times New Roman" w:eastAsia="Times New Roman" w:cs="Times New Roman"/>
          <w:color w:val="FF0000"/>
          <w:sz w:val="24"/>
          <w:szCs w:val="24"/>
          <w:del w:id="60" w:author="Unknown Author" w:date="2025-11-02T12:32:10Z"/>
        </w:rPr>
      </w:pPr>
      <w:del w:id="58" w:author="Unknown Author" w:date="2025-11-02T12:32:10Z">
        <w:r>
          <w:rPr>
            <w:rFonts w:eastAsia="Times New Roman" w:cs="Times New Roman" w:ascii="Aptos" w:hAnsi="Aptos"/>
            <w:b/>
            <w:bCs/>
            <w:color w:val="FF0000"/>
            <w:sz w:val="24"/>
            <w:szCs w:val="24"/>
          </w:rPr>
          <w:delText>If you utilized AI</w:delText>
        </w:r>
      </w:del>
      <w:del w:id="59" w:author="Unknown Author" w:date="2025-11-02T12:32:10Z">
        <w:r>
          <w:rPr>
            <w:rFonts w:eastAsia="Times New Roman" w:cs="Times New Roman" w:ascii="Aptos" w:hAnsi="Aptos"/>
            <w:color w:val="FF0000"/>
            <w:sz w:val="24"/>
            <w:szCs w:val="24"/>
          </w:rPr>
          <w:delText>: select the first statement. Provide details about the AI tool used and its application. Delete the second statement.</w:delText>
        </w:r>
      </w:del>
    </w:p>
    <w:p>
      <w:pPr>
        <w:pStyle w:val="Normal"/>
        <w:spacing w:lineRule="auto" w:line="240"/>
        <w:ind w:left="720"/>
        <w:rPr>
          <w:rFonts w:ascii="Times New Roman" w:hAnsi="Times New Roman" w:eastAsia="Times New Roman" w:cs="Times New Roman"/>
          <w:color w:val="FF0000"/>
          <w:sz w:val="24"/>
          <w:szCs w:val="24"/>
          <w:del w:id="62" w:author="Unknown Author" w:date="2025-11-02T12:32:10Z"/>
        </w:rPr>
      </w:pPr>
      <w:del w:id="61" w:author="Unknown Author" w:date="2025-11-02T12:32:10Z">
        <w:r>
          <w:rPr>
            <w:rFonts w:eastAsia="Times New Roman" w:cs="Times New Roman" w:ascii="Aptos" w:hAnsi="Aptos"/>
            <w:color w:val="FF0000"/>
            <w:sz w:val="24"/>
            <w:szCs w:val="24"/>
          </w:rPr>
          <w:delText>Example: "I acknowledge the use of Grammarly for improving spelling and grammar."</w:delText>
        </w:r>
      </w:del>
    </w:p>
    <w:p>
      <w:pPr>
        <w:pStyle w:val="Normal"/>
        <w:spacing w:lineRule="auto" w:line="240"/>
        <w:ind w:left="720"/>
        <w:rPr>
          <w:rFonts w:ascii="Times New Roman" w:hAnsi="Times New Roman" w:eastAsia="Times New Roman" w:cs="Times New Roman"/>
          <w:color w:val="FF0000"/>
          <w:sz w:val="24"/>
          <w:szCs w:val="24"/>
          <w:del w:id="64" w:author="Unknown Author" w:date="2025-11-02T12:32:10Z"/>
        </w:rPr>
      </w:pPr>
      <w:del w:id="63" w:author="Unknown Author" w:date="2025-11-02T12:32:10Z">
        <w:r>
          <w:rPr>
            <w:rFonts w:eastAsia="Times New Roman" w:cs="Times New Roman" w:ascii="Aptos" w:hAnsi="Aptos"/>
            <w:color w:val="FF0000"/>
            <w:sz w:val="24"/>
            <w:szCs w:val="24"/>
          </w:rPr>
          <w:delText>OR: "I acknowledge the use of ChatGPT for structuring the assignment."</w:delText>
        </w:r>
      </w:del>
    </w:p>
    <w:p>
      <w:pPr>
        <w:pStyle w:val="Normal"/>
        <w:spacing w:lineRule="auto" w:line="240"/>
        <w:ind w:left="720"/>
        <w:rPr>
          <w:rFonts w:ascii="Times New Roman" w:hAnsi="Times New Roman" w:eastAsia="Times New Roman" w:cs="Times New Roman"/>
          <w:color w:val="FF0000"/>
          <w:sz w:val="24"/>
          <w:szCs w:val="24"/>
          <w:del w:id="66" w:author="Unknown Author" w:date="2025-11-02T12:32:10Z"/>
        </w:rPr>
      </w:pPr>
      <w:del w:id="65" w:author="Unknown Author" w:date="2025-11-02T12:32:10Z">
        <w:r>
          <w:rPr>
            <w:rFonts w:eastAsia="Times New Roman" w:cs="Times New Roman"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spacing w:lineRule="auto" w:line="240"/>
        <w:ind w:left="720"/>
        <w:rPr>
          <w:rFonts w:ascii="Times New Roman" w:hAnsi="Times New Roman" w:eastAsia="Times New Roman" w:cs="Times New Roman"/>
          <w:color w:val="FF0000"/>
          <w:sz w:val="24"/>
          <w:szCs w:val="24"/>
          <w:del w:id="70" w:author="Unknown Author" w:date="2025-11-02T12:32:10Z"/>
        </w:rPr>
      </w:pPr>
      <w:del w:id="67" w:author="Unknown Author" w:date="2025-11-02T12:32:10Z">
        <w:r>
          <w:rPr>
            <w:rFonts w:eastAsia="Times New Roman" w:cs="Times New Roman" w:ascii="Aptos" w:hAnsi="Aptos"/>
            <w:color w:val="FF0000"/>
            <w:sz w:val="24"/>
            <w:szCs w:val="24"/>
          </w:rPr>
          <w:delText>Information on how to reference AI tools is available in the Harvard Referencing Handbook, which can be downloaded at:</w:delText>
        </w:r>
      </w:del>
      <w:del w:id="68" w:author="Unknown Author" w:date="2025-11-02T12:32:10Z">
        <w:r>
          <w:rPr>
            <w:rFonts w:eastAsia="Times New Roman"/>
            <w:color w:val="FF0000"/>
          </w:rPr>
          <w:delText xml:space="preserve"> </w:delText>
        </w:r>
      </w:del>
      <w:del w:id="69" w:author="Unknown Author" w:date="2025-11-02T12:32:10Z">
        <w:r>
          <w:rPr>
            <w:rFonts w:eastAsia="Times New Roman" w:cs="Times New Roman" w:ascii="Aptos" w:hAnsi="Aptos"/>
            <w:color w:val="FF0000"/>
            <w:sz w:val="24"/>
            <w:szCs w:val="24"/>
          </w:rPr>
          <w:delText>https://library.cct.ie/referencing/harvard</w:delText>
        </w:r>
      </w:del>
    </w:p>
    <w:p>
      <w:pPr>
        <w:pStyle w:val="Normal"/>
        <w:spacing w:lineRule="auto" w:line="240" w:before="0" w:after="0"/>
        <w:ind w:left="720"/>
        <w:rPr>
          <w:rFonts w:ascii="Times New Roman" w:hAnsi="Times New Roman" w:eastAsia="Times New Roman" w:cs="Times New Roman"/>
          <w:color w:val="FF0000"/>
          <w:sz w:val="24"/>
          <w:szCs w:val="24"/>
          <w:del w:id="72" w:author="Unknown Author" w:date="2025-11-02T12:32:10Z"/>
        </w:rPr>
      </w:pPr>
      <w:del w:id="71"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Aptos" w:hAnsi="Aptos" w:eastAsia="Times New Roman" w:cs="Times New Roman"/>
          <w:color w:val="FF0000"/>
          <w:sz w:val="24"/>
          <w:szCs w:val="24"/>
          <w:del w:id="75" w:author="Unknown Author" w:date="2025-11-02T12:32:10Z"/>
        </w:rPr>
      </w:pPr>
      <w:del w:id="73" w:author="Unknown Author" w:date="2025-11-02T12:32:10Z">
        <w:r>
          <w:rPr>
            <w:rFonts w:eastAsia="Times New Roman" w:cs="Times New Roman" w:ascii="Aptos" w:hAnsi="Aptos"/>
            <w:b/>
            <w:bCs/>
            <w:color w:val="FF0000"/>
            <w:sz w:val="24"/>
            <w:szCs w:val="24"/>
          </w:rPr>
          <w:delText>If you did not use AI tools</w:delText>
        </w:r>
      </w:del>
      <w:del w:id="74" w:author="Unknown Author" w:date="2025-11-02T12:32:10Z">
        <w:r>
          <w:rPr>
            <w:rFonts w:eastAsia="Times New Roman" w:cs="Times New Roman" w:ascii="Aptos" w:hAnsi="Aptos"/>
            <w:color w:val="FF0000"/>
            <w:sz w:val="24"/>
            <w:szCs w:val="24"/>
          </w:rPr>
          <w:delText>: delete the first statement and keep the second one.</w:delText>
        </w:r>
      </w:del>
    </w:p>
    <w:p>
      <w:pPr>
        <w:pStyle w:val="Normal"/>
        <w:spacing w:lineRule="auto" w:line="240"/>
        <w:rPr>
          <w:rFonts w:ascii="Aptos" w:hAnsi="Aptos" w:eastAsia="Times New Roman" w:cs="Times New Roman"/>
          <w:color w:val="FF0000"/>
          <w:sz w:val="24"/>
          <w:szCs w:val="24"/>
          <w:del w:id="77" w:author="Unknown Author" w:date="2025-11-02T12:32:10Z"/>
        </w:rPr>
      </w:pPr>
      <w:del w:id="76" w:author="Unknown Author" w:date="2025-11-02T12:32:10Z">
        <w:r>
          <w:rPr>
            <w:rFonts w:eastAsia="Times New Roman" w:cs="Times New Roman" w:ascii="Aptos" w:hAnsi="Aptos"/>
            <w:color w:val="FF0000"/>
            <w:sz w:val="24"/>
            <w:szCs w:val="24"/>
          </w:rPr>
        </w:r>
      </w:del>
    </w:p>
    <w:p>
      <w:pPr>
        <w:pStyle w:val="ListParagraph"/>
        <w:numPr>
          <w:ilvl w:val="0"/>
          <w:numId w:val="1"/>
        </w:numPr>
        <w:rPr>
          <w:rFonts w:ascii="Aptos" w:hAnsi="Aptos" w:asciiTheme="minorHAnsi" w:hAnsiTheme="minorHAnsi"/>
          <w:b/>
          <w:bCs/>
          <w:color w:val="FF0000"/>
          <w:sz w:val="24"/>
          <w:szCs w:val="24"/>
          <w:del w:id="79" w:author="Unknown Author" w:date="2025-11-02T12:32:10Z"/>
        </w:rPr>
      </w:pPr>
      <w:del w:id="78" w:author="Unknown Author" w:date="2025-11-02T12:32:10Z">
        <w:r>
          <w:rPr>
            <w:rFonts w:ascii="Aptos" w:hAnsi="Aptos" w:asciiTheme="minorHAnsi" w:hAnsiTheme="minorHAnsi"/>
            <w:b/>
            <w:bCs/>
            <w:color w:val="FF0000"/>
            <w:sz w:val="24"/>
            <w:szCs w:val="24"/>
          </w:rPr>
          <w:delText>Version Control</w:delText>
        </w:r>
      </w:del>
    </w:p>
    <w:p>
      <w:pPr>
        <w:pStyle w:val="Normal"/>
        <w:numPr>
          <w:ilvl w:val="0"/>
          <w:numId w:val="0"/>
        </w:numPr>
        <w:spacing w:lineRule="auto" w:line="240" w:beforeAutospacing="1" w:afterAutospacing="1"/>
        <w:ind w:left="720"/>
        <w:outlineLvl w:val="2"/>
        <w:rPr>
          <w:rFonts w:ascii="Aptos" w:hAnsi="Aptos" w:eastAsia="Times New Roman" w:cs="Times New Roman" w:asciiTheme="minorHAnsi" w:hAnsiTheme="minorHAnsi"/>
          <w:b/>
          <w:bCs/>
          <w:color w:val="FF0000"/>
          <w:sz w:val="24"/>
          <w:szCs w:val="24"/>
          <w:del w:id="81" w:author="Unknown Author" w:date="2025-11-02T12:32:10Z"/>
        </w:rPr>
      </w:pPr>
      <w:del w:id="80" w:author="Unknown Author" w:date="2025-11-02T12:32:10Z">
        <w:r>
          <w:rPr>
            <w:rFonts w:eastAsia="Times New Roman" w:cs="Times New Roman" w:ascii="Aptos" w:hAnsi="Aptos" w:asciiTheme="minorHAnsi" w:hAnsiTheme="minorHAnsi"/>
            <w:b/>
            <w:bCs/>
            <w:color w:val="FF0000"/>
            <w:sz w:val="24"/>
            <w:szCs w:val="24"/>
          </w:rPr>
          <w:delText>Enabling Version Control in Microsoft Word:</w:delText>
        </w:r>
      </w:del>
    </w:p>
    <w:p>
      <w:pPr>
        <w:pStyle w:val="Normal"/>
        <w:spacing w:lineRule="auto" w:line="240" w:beforeAutospacing="1" w:afterAutospacing="1"/>
        <w:ind w:left="720"/>
        <w:rPr>
          <w:rFonts w:ascii="Aptos" w:hAnsi="Aptos" w:eastAsia="Times New Roman" w:cs="Times New Roman" w:asciiTheme="minorHAnsi" w:hAnsiTheme="minorHAnsi"/>
          <w:color w:val="FF0000"/>
          <w:sz w:val="24"/>
          <w:szCs w:val="24"/>
          <w:del w:id="83" w:author="Unknown Author" w:date="2025-11-02T12:32:10Z"/>
        </w:rPr>
      </w:pPr>
      <w:del w:id="82" w:author="Unknown Author" w:date="2025-11-02T12:32:10Z">
        <w:r>
          <w:rPr>
            <w:rFonts w:eastAsia="Times New Roman" w:cs="Times New Roman" w:ascii="Aptos" w:hAnsi="Aptos" w:asciiTheme="minorHAnsi" w:hAnsiTheme="minorHAnsi"/>
            <w:color w:val="FF0000"/>
            <w:sz w:val="24"/>
            <w:szCs w:val="24"/>
          </w:rPr>
          <w:delText>Version control in Microsoft Word can be achieved in a few ways. Here’s how to do it:</w:delText>
        </w:r>
      </w:del>
    </w:p>
    <w:p>
      <w:pPr>
        <w:pStyle w:val="Normal"/>
        <w:numPr>
          <w:ilvl w:val="0"/>
          <w:numId w:val="0"/>
        </w:numPr>
        <w:spacing w:lineRule="auto" w:line="240" w:beforeAutospacing="1" w:afterAutospacing="1"/>
        <w:ind w:left="720"/>
        <w:outlineLvl w:val="3"/>
        <w:rPr>
          <w:rFonts w:ascii="Aptos" w:hAnsi="Aptos" w:eastAsia="Times New Roman" w:cs="Times New Roman" w:asciiTheme="minorHAnsi" w:hAnsiTheme="minorHAnsi"/>
          <w:b/>
          <w:bCs/>
          <w:color w:val="FF0000"/>
          <w:sz w:val="24"/>
          <w:szCs w:val="24"/>
          <w:del w:id="85" w:author="Unknown Author" w:date="2025-11-02T12:32:10Z"/>
        </w:rPr>
      </w:pPr>
      <w:del w:id="84" w:author="Unknown Author" w:date="2025-11-02T12:32:10Z">
        <w:r>
          <w:rPr>
            <w:rFonts w:eastAsia="Times New Roman" w:cs="Times New Roman" w:ascii="Aptos" w:hAnsi="Aptos" w:asciiTheme="minorHAnsi" w:hAnsiTheme="minorHAnsi"/>
            <w:b/>
            <w:bCs/>
            <w:color w:val="FF0000"/>
            <w:sz w:val="24"/>
            <w:szCs w:val="24"/>
          </w:rPr>
          <w:delText>1. Using Track Changes:</w:delText>
        </w:r>
      </w:del>
    </w:p>
    <w:p>
      <w:pPr>
        <w:pStyle w:val="Normal"/>
        <w:numPr>
          <w:ilvl w:val="0"/>
          <w:numId w:val="3"/>
        </w:numPr>
        <w:tabs>
          <w:tab w:val="clear" w:pos="720"/>
          <w:tab w:val="left" w:pos="1440" w:leader="none"/>
        </w:tabs>
        <w:spacing w:lineRule="auto" w:line="240" w:beforeAutospacing="1" w:afterAutospacing="1"/>
        <w:ind w:hanging="360" w:left="1440"/>
        <w:rPr>
          <w:rFonts w:ascii="Aptos" w:hAnsi="Aptos" w:eastAsia="Times New Roman" w:cs="Times New Roman" w:asciiTheme="minorHAnsi" w:hAnsiTheme="minorHAnsi"/>
          <w:color w:val="FF0000"/>
          <w:sz w:val="24"/>
          <w:szCs w:val="24"/>
          <w:del w:id="88" w:author="Unknown Author" w:date="2025-11-02T12:32:10Z"/>
        </w:rPr>
      </w:pPr>
      <w:del w:id="86" w:author="Unknown Author" w:date="2025-11-02T12:32:10Z">
        <w:r>
          <w:rPr>
            <w:rFonts w:eastAsia="Times New Roman" w:cs="Times New Roman" w:ascii="Aptos" w:hAnsi="Aptos" w:asciiTheme="minorHAnsi" w:hAnsiTheme="minorHAnsi"/>
            <w:b/>
            <w:bCs/>
            <w:color w:val="FF0000"/>
            <w:sz w:val="24"/>
            <w:szCs w:val="24"/>
          </w:rPr>
          <w:delText>Track Changes</w:delText>
        </w:r>
      </w:del>
      <w:del w:id="87" w:author="Unknown Author" w:date="2025-11-02T12:32:10Z">
        <w:r>
          <w:rPr>
            <w:rFonts w:eastAsia="Times New Roman" w:cs="Times New Roman" w:ascii="Aptos" w:hAnsi="Aptos" w:asciiTheme="minorHAnsi" w:hAnsiTheme="minorHAnsi"/>
            <w:color w:val="FF0000"/>
            <w:sz w:val="24"/>
            <w:szCs w:val="24"/>
          </w:rPr>
          <w:delText xml:space="preserve"> is a built-in feature of Word that helps users monitor edits. </w:delText>
        </w:r>
      </w:del>
    </w:p>
    <w:p>
      <w:pPr>
        <w:pStyle w:val="Normal"/>
        <w:spacing w:lineRule="auto" w:line="240" w:beforeAutospacing="1" w:afterAutospacing="1"/>
        <w:ind w:left="1440"/>
        <w:rPr>
          <w:rFonts w:ascii="Aptos" w:hAnsi="Aptos" w:eastAsia="Times New Roman" w:cs="Times New Roman" w:asciiTheme="minorHAnsi" w:hAnsiTheme="minorHAnsi"/>
          <w:color w:val="FF0000"/>
          <w:sz w:val="24"/>
          <w:szCs w:val="24"/>
          <w:del w:id="90" w:author="Unknown Author" w:date="2025-11-02T12:32:10Z"/>
        </w:rPr>
      </w:pPr>
      <w:del w:id="89" w:author="Unknown Author" w:date="2025-11-02T12:32:10Z">
        <w:r>
          <w:rPr>
            <w:rFonts w:eastAsia="Times New Roman" w:cs="Times New Roman" w:ascii="Aptos" w:hAnsi="Aptos" w:asciiTheme="minorHAnsi" w:hAnsiTheme="minorHAnsi"/>
            <w:color w:val="FF0000"/>
            <w:sz w:val="24"/>
            <w:szCs w:val="24"/>
          </w:rPr>
          <w:delText>To enable:</w:delText>
        </w:r>
      </w:del>
    </w:p>
    <w:p>
      <w:pPr>
        <w:pStyle w:val="Normal"/>
        <w:numPr>
          <w:ilvl w:val="1"/>
          <w:numId w:val="3"/>
        </w:numPr>
        <w:tabs>
          <w:tab w:val="clear" w:pos="720"/>
          <w:tab w:val="left" w:pos="2160" w:leader="none"/>
        </w:tabs>
        <w:spacing w:lineRule="auto" w:line="240" w:beforeAutospacing="1" w:after="0"/>
        <w:ind w:hanging="360" w:left="2160"/>
        <w:rPr>
          <w:rFonts w:ascii="Aptos" w:hAnsi="Aptos" w:eastAsia="Times New Roman" w:cs="Times New Roman" w:asciiTheme="minorHAnsi" w:hAnsiTheme="minorHAnsi"/>
          <w:color w:val="FF0000"/>
          <w:sz w:val="24"/>
          <w:szCs w:val="24"/>
          <w:del w:id="94" w:author="Unknown Author" w:date="2025-11-02T12:32:10Z"/>
        </w:rPr>
      </w:pPr>
      <w:del w:id="91" w:author="Unknown Author" w:date="2025-11-02T12:32:10Z">
        <w:r>
          <w:rPr>
            <w:rFonts w:eastAsia="Times New Roman" w:cs="Times New Roman" w:ascii="Aptos" w:hAnsi="Aptos" w:asciiTheme="minorHAnsi" w:hAnsiTheme="minorHAnsi"/>
            <w:color w:val="FF0000"/>
            <w:sz w:val="24"/>
            <w:szCs w:val="24"/>
          </w:rPr>
          <w:delText xml:space="preserve">Go to the </w:delText>
        </w:r>
      </w:del>
      <w:del w:id="92" w:author="Unknown Author" w:date="2025-11-02T12:32:10Z">
        <w:r>
          <w:rPr>
            <w:rFonts w:eastAsia="Times New Roman" w:cs="Times New Roman" w:ascii="Aptos" w:hAnsi="Aptos" w:asciiTheme="minorHAnsi" w:hAnsiTheme="minorHAnsi"/>
            <w:b/>
            <w:bCs/>
            <w:color w:val="FF0000"/>
            <w:sz w:val="24"/>
            <w:szCs w:val="24"/>
          </w:rPr>
          <w:delText>Review</w:delText>
        </w:r>
      </w:del>
      <w:del w:id="93" w:author="Unknown Author" w:date="2025-11-02T12:32:10Z">
        <w:r>
          <w:rPr>
            <w:rFonts w:eastAsia="Times New Roman" w:cs="Times New Roman" w:ascii="Aptos" w:hAnsi="Aptos" w:asciiTheme="minorHAnsi" w:hAnsiTheme="minorHAnsi"/>
            <w:color w:val="FF0000"/>
            <w:sz w:val="24"/>
            <w:szCs w:val="24"/>
          </w:rPr>
          <w:delText xml:space="preserve"> tab.</w:delText>
        </w:r>
      </w:del>
    </w:p>
    <w:p>
      <w:pPr>
        <w:pStyle w:val="Normal"/>
        <w:numPr>
          <w:ilvl w:val="1"/>
          <w:numId w:val="3"/>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98" w:author="Unknown Author" w:date="2025-11-02T12:32:10Z"/>
        </w:rPr>
      </w:pPr>
      <w:del w:id="95" w:author="Unknown Author" w:date="2025-11-02T12:32:10Z">
        <w:r>
          <w:rPr>
            <w:rFonts w:eastAsia="Times New Roman" w:cs="Times New Roman" w:ascii="Aptos" w:hAnsi="Aptos" w:asciiTheme="minorHAnsi" w:hAnsiTheme="minorHAnsi"/>
            <w:color w:val="FF0000"/>
            <w:sz w:val="24"/>
            <w:szCs w:val="24"/>
          </w:rPr>
          <w:delText xml:space="preserve">Click </w:delText>
        </w:r>
      </w:del>
      <w:del w:id="96" w:author="Unknown Author" w:date="2025-11-02T12:32:10Z">
        <w:r>
          <w:rPr>
            <w:rFonts w:eastAsia="Times New Roman" w:cs="Times New Roman" w:ascii="Aptos" w:hAnsi="Aptos" w:asciiTheme="minorHAnsi" w:hAnsiTheme="minorHAnsi"/>
            <w:b/>
            <w:bCs/>
            <w:color w:val="FF0000"/>
            <w:sz w:val="24"/>
            <w:szCs w:val="24"/>
          </w:rPr>
          <w:delText>Track Changes</w:delText>
        </w:r>
      </w:del>
      <w:del w:id="97" w:author="Unknown Author" w:date="2025-11-02T12:32:10Z">
        <w:r>
          <w:rPr>
            <w:rFonts w:eastAsia="Times New Roman" w:cs="Times New Roman" w:ascii="Aptos" w:hAnsi="Aptos" w:asciiTheme="minorHAnsi" w:hAnsiTheme="minorHAnsi"/>
            <w:color w:val="FF0000"/>
            <w:sz w:val="24"/>
            <w:szCs w:val="24"/>
          </w:rPr>
          <w:delText xml:space="preserve"> </w:delText>
        </w:r>
      </w:del>
    </w:p>
    <w:p>
      <w:pPr>
        <w:pStyle w:val="Normal"/>
        <w:numPr>
          <w:ilvl w:val="1"/>
          <w:numId w:val="3"/>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100" w:author="Unknown Author" w:date="2025-11-02T12:32:10Z"/>
        </w:rPr>
      </w:pPr>
      <w:del w:id="99" w:author="Unknown Author" w:date="2025-11-02T12:32:10Z">
        <w:r>
          <w:rPr>
            <w:rFonts w:eastAsia="Times New Roman" w:cs="Times New Roman" w:ascii="Aptos" w:hAnsi="Aptos" w:asciiTheme="minorHAnsi" w:hAnsiTheme="minorHAnsi"/>
            <w:color w:val="FF0000"/>
            <w:sz w:val="24"/>
            <w:szCs w:val="24"/>
          </w:rPr>
          <w:delText>Word will start recording changes and can show who made each edit.</w:delText>
        </w:r>
      </w:del>
    </w:p>
    <w:p>
      <w:pPr>
        <w:pStyle w:val="Normal"/>
        <w:numPr>
          <w:ilvl w:val="1"/>
          <w:numId w:val="3"/>
        </w:numPr>
        <w:tabs>
          <w:tab w:val="clear" w:pos="720"/>
          <w:tab w:val="left" w:pos="2160" w:leader="none"/>
        </w:tabs>
        <w:spacing w:lineRule="auto" w:line="240" w:before="0" w:afterAutospacing="1"/>
        <w:ind w:hanging="360" w:left="2160"/>
        <w:rPr>
          <w:rFonts w:ascii="Aptos" w:hAnsi="Aptos" w:eastAsia="Times New Roman" w:cs="Times New Roman" w:asciiTheme="minorHAnsi" w:hAnsiTheme="minorHAnsi"/>
          <w:color w:val="FF0000"/>
          <w:sz w:val="24"/>
          <w:szCs w:val="24"/>
          <w:del w:id="104" w:author="Unknown Author" w:date="2025-11-02T12:32:10Z"/>
        </w:rPr>
      </w:pPr>
      <w:del w:id="101" w:author="Unknown Author" w:date="2025-11-02T12:32:10Z">
        <w:r>
          <w:rPr>
            <w:rFonts w:eastAsia="Times New Roman" w:cs="Times New Roman" w:ascii="Aptos" w:hAnsi="Aptos" w:asciiTheme="minorHAnsi" w:hAnsiTheme="minorHAnsi"/>
            <w:color w:val="FF0000"/>
            <w:sz w:val="24"/>
            <w:szCs w:val="24"/>
          </w:rPr>
          <w:delText xml:space="preserve">Select </w:delText>
        </w:r>
      </w:del>
      <w:del w:id="102" w:author="Unknown Author" w:date="2025-11-02T12:32:10Z">
        <w:r>
          <w:rPr>
            <w:rFonts w:eastAsia="Times New Roman" w:cs="Times New Roman" w:ascii="Aptos" w:hAnsi="Aptos" w:asciiTheme="minorHAnsi" w:hAnsiTheme="minorHAnsi"/>
            <w:b/>
            <w:bCs/>
            <w:color w:val="FF0000"/>
            <w:sz w:val="24"/>
            <w:szCs w:val="24"/>
          </w:rPr>
          <w:delText>No Markup</w:delText>
        </w:r>
      </w:del>
      <w:del w:id="103" w:author="Unknown Author" w:date="2025-11-02T12:32:10Z">
        <w:r>
          <w:rPr>
            <w:rFonts w:eastAsia="Times New Roman" w:cs="Times New Roman" w:ascii="Aptos" w:hAnsi="Aptos" w:asciiTheme="minorHAnsi" w:hAnsiTheme="minorHAnsi"/>
            <w:color w:val="FF0000"/>
            <w:sz w:val="24"/>
            <w:szCs w:val="24"/>
          </w:rPr>
          <w:delText xml:space="preserve"> from the drop-down menu.</w:delText>
        </w:r>
      </w:del>
    </w:p>
    <w:p>
      <w:pPr>
        <w:pStyle w:val="Normal"/>
        <w:spacing w:lineRule="auto" w:line="240" w:beforeAutospacing="1" w:afterAutospacing="1"/>
        <w:ind w:left="2160"/>
        <w:rPr>
          <w:rFonts w:ascii="Aptos" w:hAnsi="Aptos" w:eastAsia="Times New Roman" w:cs="Times New Roman" w:asciiTheme="minorHAnsi" w:hAnsiTheme="minorHAnsi"/>
          <w:color w:val="FF0000"/>
          <w:sz w:val="24"/>
          <w:szCs w:val="24"/>
          <w:del w:id="106" w:author="Unknown Author" w:date="2025-11-02T12:32:10Z"/>
        </w:rPr>
      </w:pPr>
      <w:del w:id="105" w:author="Unknown Author" w:date="2025-11-02T12:32:10Z">
        <w:r>
          <w:rPr/>
          <w:drawing>
            <wp:inline distT="0" distB="0" distL="0" distR="0">
              <wp:extent cx="2047875" cy="1038225"/>
              <wp:effectExtent l="0" t="0" r="0"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screenshot of a computer&#10;&#10;Description automatically generated"/>
                      <pic:cNvPicPr>
                        <a:picLocks noChangeAspect="1" noChangeArrowheads="1"/>
                      </pic:cNvPicPr>
                    </pic:nvPicPr>
                    <pic:blipFill>
                      <a:blip r:embed="rId3"/>
                      <a:stretch>
                        <a:fillRect/>
                      </a:stretch>
                    </pic:blipFill>
                    <pic:spPr bwMode="auto">
                      <a:xfrm>
                        <a:off x="0" y="0"/>
                        <a:ext cx="2047875" cy="1038225"/>
                      </a:xfrm>
                      <a:prstGeom prst="rect">
                        <a:avLst/>
                      </a:prstGeom>
                    </pic:spPr>
                  </pic:pic>
                </a:graphicData>
              </a:graphic>
            </wp:inline>
          </w:drawing>
        </w:r>
      </w:del>
    </w:p>
    <w:p>
      <w:pPr>
        <w:pStyle w:val="Normal"/>
        <w:numPr>
          <w:ilvl w:val="0"/>
          <w:numId w:val="0"/>
        </w:numPr>
        <w:spacing w:lineRule="auto" w:line="240" w:beforeAutospacing="1" w:afterAutospacing="1"/>
        <w:ind w:left="720"/>
        <w:outlineLvl w:val="3"/>
        <w:rPr>
          <w:rFonts w:ascii="Aptos" w:hAnsi="Aptos" w:eastAsia="Times New Roman" w:cs="Times New Roman" w:asciiTheme="minorHAnsi" w:hAnsiTheme="minorHAnsi"/>
          <w:b/>
          <w:bCs/>
          <w:color w:val="FF0000"/>
          <w:sz w:val="24"/>
          <w:szCs w:val="24"/>
          <w:del w:id="108" w:author="Unknown Author" w:date="2025-11-02T12:32:10Z"/>
        </w:rPr>
      </w:pPr>
      <w:del w:id="107" w:author="Unknown Author" w:date="2025-11-02T12:32:10Z">
        <w:r>
          <w:rPr>
            <w:rFonts w:eastAsia="Times New Roman" w:cs="Times New Roman" w:ascii="Aptos" w:hAnsi="Aptos" w:asciiTheme="minorHAnsi" w:hAnsiTheme="minorHAnsi"/>
            <w:b/>
            <w:bCs/>
            <w:color w:val="FF0000"/>
            <w:sz w:val="24"/>
            <w:szCs w:val="24"/>
          </w:rPr>
          <w:delText>2. Using Microsoft OneDrive or SharePoint:</w:delText>
        </w:r>
      </w:del>
    </w:p>
    <w:p>
      <w:pPr>
        <w:pStyle w:val="Normal"/>
        <w:numPr>
          <w:ilvl w:val="0"/>
          <w:numId w:val="4"/>
        </w:numPr>
        <w:tabs>
          <w:tab w:val="clear" w:pos="720"/>
          <w:tab w:val="left" w:pos="1440" w:leader="none"/>
        </w:tabs>
        <w:spacing w:lineRule="auto" w:line="240" w:beforeAutospacing="1" w:after="0"/>
        <w:ind w:hanging="360" w:left="1440"/>
        <w:rPr>
          <w:rFonts w:ascii="Aptos" w:hAnsi="Aptos" w:eastAsia="Times New Roman" w:cs="Times New Roman" w:asciiTheme="minorHAnsi" w:hAnsiTheme="minorHAnsi"/>
          <w:color w:val="FF0000"/>
          <w:sz w:val="24"/>
          <w:szCs w:val="24"/>
          <w:del w:id="114" w:author="Unknown Author" w:date="2025-11-02T12:32:10Z"/>
        </w:rPr>
      </w:pPr>
      <w:del w:id="109" w:author="Unknown Author" w:date="2025-11-02T12:32:10Z">
        <w:r>
          <w:rPr>
            <w:rFonts w:eastAsia="Times New Roman" w:cs="Times New Roman" w:ascii="Aptos" w:hAnsi="Aptos" w:asciiTheme="minorHAnsi" w:hAnsiTheme="minorHAnsi"/>
            <w:color w:val="FF0000"/>
            <w:sz w:val="24"/>
            <w:szCs w:val="24"/>
          </w:rPr>
          <w:delText xml:space="preserve">Save Word documents to </w:delText>
        </w:r>
      </w:del>
      <w:del w:id="110" w:author="Unknown Author" w:date="2025-11-02T12:32:10Z">
        <w:r>
          <w:rPr>
            <w:rFonts w:eastAsia="Times New Roman" w:cs="Times New Roman" w:ascii="Aptos" w:hAnsi="Aptos" w:asciiTheme="minorHAnsi" w:hAnsiTheme="minorHAnsi"/>
            <w:b/>
            <w:bCs/>
            <w:color w:val="FF0000"/>
            <w:sz w:val="24"/>
            <w:szCs w:val="24"/>
          </w:rPr>
          <w:delText>OneDrive</w:delText>
        </w:r>
      </w:del>
      <w:del w:id="111" w:author="Unknown Author" w:date="2025-11-02T12:32:10Z">
        <w:r>
          <w:rPr>
            <w:rFonts w:eastAsia="Times New Roman" w:cs="Times New Roman" w:ascii="Aptos" w:hAnsi="Aptos" w:asciiTheme="minorHAnsi" w:hAnsiTheme="minorHAnsi"/>
            <w:color w:val="FF0000"/>
            <w:sz w:val="24"/>
            <w:szCs w:val="24"/>
          </w:rPr>
          <w:delText xml:space="preserve"> or </w:delText>
        </w:r>
      </w:del>
      <w:del w:id="112" w:author="Unknown Author" w:date="2025-11-02T12:32:10Z">
        <w:r>
          <w:rPr>
            <w:rFonts w:eastAsia="Times New Roman" w:cs="Times New Roman" w:ascii="Aptos" w:hAnsi="Aptos" w:asciiTheme="minorHAnsi" w:hAnsiTheme="minorHAnsi"/>
            <w:b/>
            <w:bCs/>
            <w:color w:val="FF0000"/>
            <w:sz w:val="24"/>
            <w:szCs w:val="24"/>
          </w:rPr>
          <w:delText>SharePoint</w:delText>
        </w:r>
      </w:del>
      <w:del w:id="113" w:author="Unknown Author" w:date="2025-11-02T12:32:10Z">
        <w:r>
          <w:rPr>
            <w:rFonts w:eastAsia="Times New Roman" w:cs="Times New Roman" w:ascii="Aptos" w:hAnsi="Aptos" w:asciiTheme="minorHAnsi" w:hAnsiTheme="minorHAnsi"/>
            <w:color w:val="FF0000"/>
            <w:sz w:val="24"/>
            <w:szCs w:val="24"/>
          </w:rPr>
          <w:delText xml:space="preserve"> to automatically enable version history.</w:delText>
        </w:r>
      </w:del>
    </w:p>
    <w:p>
      <w:pPr>
        <w:pStyle w:val="Normal"/>
        <w:numPr>
          <w:ilvl w:val="1"/>
          <w:numId w:val="4"/>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124" w:author="Unknown Author" w:date="2025-11-02T12:32:10Z"/>
        </w:rPr>
      </w:pPr>
      <w:del w:id="115" w:author="Unknown Author" w:date="2025-11-02T12:32:10Z">
        <w:r>
          <w:rPr>
            <w:rFonts w:eastAsia="Times New Roman" w:cs="Times New Roman" w:ascii="Aptos" w:hAnsi="Aptos" w:asciiTheme="minorHAnsi" w:hAnsiTheme="minorHAnsi"/>
            <w:color w:val="FF0000"/>
            <w:sz w:val="24"/>
            <w:szCs w:val="24"/>
          </w:rPr>
          <w:delText xml:space="preserve">Go to </w:delText>
        </w:r>
      </w:del>
      <w:del w:id="116" w:author="Unknown Author" w:date="2025-11-02T12:32:10Z">
        <w:r>
          <w:rPr>
            <w:rFonts w:eastAsia="Times New Roman" w:cs="Times New Roman" w:ascii="Aptos" w:hAnsi="Aptos" w:asciiTheme="minorHAnsi" w:hAnsiTheme="minorHAnsi"/>
            <w:b/>
            <w:bCs/>
            <w:color w:val="FF0000"/>
            <w:sz w:val="24"/>
            <w:szCs w:val="24"/>
          </w:rPr>
          <w:delText>File</w:delText>
        </w:r>
      </w:del>
      <w:del w:id="117" w:author="Unknown Author" w:date="2025-11-02T12:32:10Z">
        <w:r>
          <w:rPr>
            <w:rFonts w:eastAsia="Times New Roman" w:cs="Times New Roman" w:ascii="Aptos" w:hAnsi="Aptos" w:asciiTheme="minorHAnsi" w:hAnsiTheme="minorHAnsi"/>
            <w:color w:val="FF0000"/>
            <w:sz w:val="24"/>
            <w:szCs w:val="24"/>
          </w:rPr>
          <w:delText xml:space="preserve"> &gt; </w:delText>
        </w:r>
      </w:del>
      <w:del w:id="118" w:author="Unknown Author" w:date="2025-11-02T12:32:10Z">
        <w:r>
          <w:rPr>
            <w:rFonts w:eastAsia="Times New Roman" w:cs="Times New Roman" w:ascii="Aptos" w:hAnsi="Aptos" w:asciiTheme="minorHAnsi" w:hAnsiTheme="minorHAnsi"/>
            <w:b/>
            <w:bCs/>
            <w:color w:val="FF0000"/>
            <w:sz w:val="24"/>
            <w:szCs w:val="24"/>
          </w:rPr>
          <w:delText>Save As</w:delText>
        </w:r>
      </w:del>
      <w:del w:id="119" w:author="Unknown Author" w:date="2025-11-02T12:32:10Z">
        <w:r>
          <w:rPr>
            <w:rFonts w:eastAsia="Times New Roman" w:cs="Times New Roman" w:ascii="Aptos" w:hAnsi="Aptos" w:asciiTheme="minorHAnsi" w:hAnsiTheme="minorHAnsi"/>
            <w:color w:val="FF0000"/>
            <w:sz w:val="24"/>
            <w:szCs w:val="24"/>
          </w:rPr>
          <w:delText xml:space="preserve"> &gt; </w:delText>
        </w:r>
      </w:del>
      <w:del w:id="120" w:author="Unknown Author" w:date="2025-11-02T12:32:10Z">
        <w:r>
          <w:rPr>
            <w:rFonts w:eastAsia="Times New Roman" w:cs="Times New Roman" w:ascii="Aptos" w:hAnsi="Aptos" w:asciiTheme="minorHAnsi" w:hAnsiTheme="minorHAnsi"/>
            <w:b/>
            <w:bCs/>
            <w:color w:val="FF0000"/>
            <w:sz w:val="24"/>
            <w:szCs w:val="24"/>
          </w:rPr>
          <w:delText>OneDrive</w:delText>
        </w:r>
      </w:del>
      <w:del w:id="121" w:author="Unknown Author" w:date="2025-11-02T12:32:10Z">
        <w:r>
          <w:rPr>
            <w:rFonts w:eastAsia="Times New Roman" w:cs="Times New Roman" w:ascii="Aptos" w:hAnsi="Aptos" w:asciiTheme="minorHAnsi" w:hAnsiTheme="minorHAnsi"/>
            <w:color w:val="FF0000"/>
            <w:sz w:val="24"/>
            <w:szCs w:val="24"/>
          </w:rPr>
          <w:delText xml:space="preserve"> or </w:delText>
        </w:r>
      </w:del>
      <w:del w:id="122" w:author="Unknown Author" w:date="2025-11-02T12:32:10Z">
        <w:r>
          <w:rPr>
            <w:rFonts w:eastAsia="Times New Roman" w:cs="Times New Roman" w:ascii="Aptos" w:hAnsi="Aptos" w:asciiTheme="minorHAnsi" w:hAnsiTheme="minorHAnsi"/>
            <w:b/>
            <w:bCs/>
            <w:color w:val="FF0000"/>
            <w:sz w:val="24"/>
            <w:szCs w:val="24"/>
          </w:rPr>
          <w:delText>SharePoint</w:delText>
        </w:r>
      </w:del>
      <w:del w:id="123" w:author="Unknown Author" w:date="2025-11-02T12:32:10Z">
        <w:r>
          <w:rPr>
            <w:rFonts w:eastAsia="Times New Roman" w:cs="Times New Roman" w:ascii="Aptos" w:hAnsi="Aptos" w:asciiTheme="minorHAnsi" w:hAnsiTheme="minorHAnsi"/>
            <w:color w:val="FF0000"/>
            <w:sz w:val="24"/>
            <w:szCs w:val="24"/>
          </w:rPr>
          <w:delText>.</w:delText>
        </w:r>
      </w:del>
    </w:p>
    <w:p>
      <w:pPr>
        <w:pStyle w:val="Normal"/>
        <w:numPr>
          <w:ilvl w:val="1"/>
          <w:numId w:val="4"/>
        </w:numPr>
        <w:tabs>
          <w:tab w:val="clear" w:pos="720"/>
          <w:tab w:val="left" w:pos="2160" w:leader="none"/>
        </w:tabs>
        <w:spacing w:lineRule="auto" w:line="240" w:before="0" w:afterAutospacing="1"/>
        <w:ind w:hanging="360" w:left="2160"/>
        <w:rPr>
          <w:rFonts w:ascii="Aptos" w:hAnsi="Aptos" w:eastAsia="Times New Roman" w:cs="Times New Roman" w:asciiTheme="minorHAnsi" w:hAnsiTheme="minorHAnsi"/>
          <w:color w:val="FF0000"/>
          <w:sz w:val="24"/>
          <w:szCs w:val="24"/>
          <w:del w:id="128" w:author="Unknown Author" w:date="2025-11-02T12:32:10Z"/>
        </w:rPr>
      </w:pPr>
      <w:del w:id="125" w:author="Unknown Author" w:date="2025-11-02T12:32:10Z">
        <w:r>
          <w:rPr>
            <w:rFonts w:eastAsia="Times New Roman" w:cs="Times New Roman" w:ascii="Aptos" w:hAnsi="Aptos" w:asciiTheme="minorHAnsi" w:hAnsiTheme="minorHAnsi"/>
            <w:color w:val="FF0000"/>
            <w:sz w:val="24"/>
            <w:szCs w:val="24"/>
          </w:rPr>
          <w:delText xml:space="preserve">In OneDrive or SharePoint, right-click the document, and select </w:delText>
        </w:r>
      </w:del>
      <w:del w:id="126" w:author="Unknown Author" w:date="2025-11-02T12:32:10Z">
        <w:r>
          <w:rPr>
            <w:rFonts w:eastAsia="Times New Roman" w:cs="Times New Roman" w:ascii="Aptos" w:hAnsi="Aptos" w:asciiTheme="minorHAnsi" w:hAnsiTheme="minorHAnsi"/>
            <w:b/>
            <w:bCs/>
            <w:color w:val="FF0000"/>
            <w:sz w:val="24"/>
            <w:szCs w:val="24"/>
          </w:rPr>
          <w:delText>Version History</w:delText>
        </w:r>
      </w:del>
      <w:del w:id="127" w:author="Unknown Author" w:date="2025-11-02T12:32:10Z">
        <w:r>
          <w:rPr>
            <w:rFonts w:eastAsia="Times New Roman" w:cs="Times New Roman" w:ascii="Aptos" w:hAnsi="Aptos" w:asciiTheme="minorHAnsi" w:hAnsiTheme="minorHAnsi"/>
            <w:color w:val="FF0000"/>
            <w:sz w:val="24"/>
            <w:szCs w:val="24"/>
          </w:rPr>
          <w:delText xml:space="preserve"> to view or restore previous versions.</w:delText>
        </w:r>
      </w:del>
    </w:p>
    <w:p>
      <w:pPr>
        <w:pStyle w:val="Normal"/>
        <w:numPr>
          <w:ilvl w:val="0"/>
          <w:numId w:val="0"/>
        </w:numPr>
        <w:spacing w:lineRule="auto" w:line="240" w:beforeAutospacing="1" w:afterAutospacing="1"/>
        <w:ind w:left="720"/>
        <w:outlineLvl w:val="3"/>
        <w:rPr>
          <w:rFonts w:ascii="Aptos" w:hAnsi="Aptos" w:eastAsia="Times New Roman" w:cs="Times New Roman" w:asciiTheme="minorHAnsi" w:hAnsiTheme="minorHAnsi"/>
          <w:b/>
          <w:bCs/>
          <w:color w:val="FF0000"/>
          <w:sz w:val="24"/>
          <w:szCs w:val="24"/>
          <w:del w:id="130" w:author="Unknown Author" w:date="2025-11-02T12:32:10Z"/>
        </w:rPr>
      </w:pPr>
      <w:del w:id="129" w:author="Unknown Author" w:date="2025-11-02T12:32:10Z">
        <w:r>
          <w:rPr>
            <w:rFonts w:eastAsia="Times New Roman" w:cs="Times New Roman" w:ascii="Aptos" w:hAnsi="Aptos" w:asciiTheme="minorHAnsi" w:hAnsiTheme="minorHAnsi"/>
            <w:b/>
            <w:bCs/>
            <w:color w:val="FF0000"/>
            <w:sz w:val="24"/>
            <w:szCs w:val="24"/>
          </w:rPr>
          <w:delText>3. Saving files manually:</w:delText>
        </w:r>
      </w:del>
    </w:p>
    <w:p>
      <w:pPr>
        <w:pStyle w:val="Normal"/>
        <w:numPr>
          <w:ilvl w:val="0"/>
          <w:numId w:val="5"/>
        </w:numPr>
        <w:tabs>
          <w:tab w:val="clear" w:pos="720"/>
          <w:tab w:val="left" w:pos="1440" w:leader="none"/>
        </w:tabs>
        <w:spacing w:lineRule="auto" w:line="240" w:beforeAutospacing="1" w:after="0"/>
        <w:ind w:hanging="360" w:left="1440"/>
        <w:rPr>
          <w:rFonts w:ascii="Aptos" w:hAnsi="Aptos" w:eastAsia="Times New Roman" w:cs="Times New Roman" w:asciiTheme="minorHAnsi" w:hAnsiTheme="minorHAnsi"/>
          <w:color w:val="FF0000"/>
          <w:sz w:val="24"/>
          <w:szCs w:val="24"/>
          <w:del w:id="136" w:author="Unknown Author" w:date="2025-11-02T12:32:10Z"/>
        </w:rPr>
      </w:pPr>
      <w:del w:id="131" w:author="Unknown Author" w:date="2025-11-02T12:32:10Z">
        <w:r>
          <w:rPr>
            <w:rFonts w:eastAsia="Times New Roman" w:cs="Times New Roman" w:ascii="Aptos" w:hAnsi="Aptos" w:asciiTheme="minorHAnsi" w:hAnsiTheme="minorHAnsi"/>
            <w:color w:val="FF0000"/>
            <w:sz w:val="24"/>
            <w:szCs w:val="24"/>
          </w:rPr>
          <w:delText xml:space="preserve">Users can create manual versions by saving files with date or version numbers in the filename, like </w:delText>
        </w:r>
      </w:del>
      <w:del w:id="132" w:author="Unknown Author" w:date="2025-11-02T12:32:10Z">
        <w:r>
          <w:rPr>
            <w:rFonts w:eastAsia="Times New Roman" w:cs="Courier New" w:ascii="Aptos" w:hAnsi="Aptos" w:asciiTheme="minorHAnsi" w:hAnsiTheme="minorHAnsi"/>
            <w:color w:val="FF0000"/>
            <w:sz w:val="24"/>
            <w:szCs w:val="24"/>
          </w:rPr>
          <w:delText>Document_v1</w:delText>
        </w:r>
      </w:del>
      <w:del w:id="133" w:author="Unknown Author" w:date="2025-11-02T12:32:10Z">
        <w:r>
          <w:rPr>
            <w:rFonts w:eastAsia="Times New Roman" w:cs="Times New Roman" w:ascii="Aptos" w:hAnsi="Aptos" w:asciiTheme="minorHAnsi" w:hAnsiTheme="minorHAnsi"/>
            <w:color w:val="FF0000"/>
            <w:sz w:val="24"/>
            <w:szCs w:val="24"/>
          </w:rPr>
          <w:delText xml:space="preserve">, </w:delText>
        </w:r>
      </w:del>
      <w:del w:id="134" w:author="Unknown Author" w:date="2025-11-02T12:32:10Z">
        <w:r>
          <w:rPr>
            <w:rFonts w:eastAsia="Times New Roman" w:cs="Courier New" w:ascii="Aptos" w:hAnsi="Aptos" w:asciiTheme="minorHAnsi" w:hAnsiTheme="minorHAnsi"/>
            <w:color w:val="FF0000"/>
            <w:sz w:val="24"/>
            <w:szCs w:val="24"/>
          </w:rPr>
          <w:delText>Document_v2</w:delText>
        </w:r>
      </w:del>
      <w:del w:id="135" w:author="Unknown Author" w:date="2025-11-02T12:32:10Z">
        <w:r>
          <w:rPr>
            <w:rFonts w:eastAsia="Times New Roman" w:cs="Times New Roman" w:ascii="Aptos" w:hAnsi="Aptos" w:asciiTheme="minorHAnsi" w:hAnsiTheme="minorHAnsi"/>
            <w:color w:val="FF0000"/>
            <w:sz w:val="24"/>
            <w:szCs w:val="24"/>
          </w:rPr>
          <w:delText>, etc.</w:delText>
        </w:r>
      </w:del>
    </w:p>
    <w:p>
      <w:pPr>
        <w:pStyle w:val="Normal"/>
        <w:numPr>
          <w:ilvl w:val="0"/>
          <w:numId w:val="5"/>
        </w:numPr>
        <w:tabs>
          <w:tab w:val="clear" w:pos="720"/>
          <w:tab w:val="left" w:pos="1440" w:leader="none"/>
        </w:tabs>
        <w:spacing w:lineRule="auto" w:line="240" w:before="0" w:afterAutospacing="1"/>
        <w:ind w:hanging="360" w:left="1440"/>
        <w:rPr>
          <w:rFonts w:ascii="Aptos" w:hAnsi="Aptos" w:eastAsia="Times New Roman" w:cs="Times New Roman" w:asciiTheme="minorHAnsi" w:hAnsiTheme="minorHAnsi"/>
          <w:color w:val="FF0000"/>
          <w:sz w:val="24"/>
          <w:szCs w:val="24"/>
          <w:del w:id="138" w:author="Unknown Author" w:date="2025-11-02T12:32:10Z"/>
        </w:rPr>
      </w:pPr>
      <w:del w:id="137" w:author="Unknown Author" w:date="2025-11-02T12:32:10Z">
        <w:r>
          <w:rPr>
            <w:rFonts w:eastAsia="Times New Roman" w:cs="Times New Roman" w:ascii="Aptos" w:hAnsi="Aptos" w:asciiTheme="minorHAnsi" w:hAnsiTheme="minorHAnsi"/>
            <w:color w:val="FF0000"/>
            <w:sz w:val="24"/>
            <w:szCs w:val="24"/>
          </w:rPr>
          <w:delText>This method requires consistent discipline and a well-maintained naming system.</w:delText>
        </w:r>
      </w:del>
    </w:p>
    <w:p>
      <w:pPr>
        <w:pStyle w:val="Normal"/>
        <w:spacing w:lineRule="auto" w:line="240" w:beforeAutospacing="1" w:afterAutospacing="1"/>
        <w:ind w:left="1080"/>
        <w:rPr>
          <w:rFonts w:ascii="Aptos" w:hAnsi="Aptos" w:eastAsia="Times New Roman" w:cs="Times New Roman" w:asciiTheme="minorHAnsi" w:hAnsiTheme="minorHAnsi"/>
          <w:color w:val="FF0000"/>
          <w:sz w:val="24"/>
          <w:szCs w:val="24"/>
          <w:del w:id="140" w:author="Unknown Author" w:date="2025-11-02T12:32:10Z"/>
        </w:rPr>
      </w:pPr>
      <w:del w:id="139" w:author="Unknown Author" w:date="2025-11-02T12:32:10Z">
        <w:r>
          <w:rPr>
            <w:rFonts w:eastAsia="Times New Roman" w:cs="Times New Roman" w:ascii="Aptos" w:hAnsi="Aptos" w:asciiTheme="minorHAnsi" w:hAnsiTheme="minorHAnsi"/>
            <w:color w:val="FF0000"/>
            <w:sz w:val="24"/>
            <w:szCs w:val="24"/>
          </w:rPr>
          <w:delText>Proper file naming is critical for version control. To efficiently track different versions of a document, file names should include essential details such as:</w:delText>
        </w:r>
      </w:del>
    </w:p>
    <w:p>
      <w:pPr>
        <w:pStyle w:val="Normal"/>
        <w:numPr>
          <w:ilvl w:val="0"/>
          <w:numId w:val="6"/>
        </w:numPr>
        <w:tabs>
          <w:tab w:val="clear" w:pos="720"/>
          <w:tab w:val="left" w:pos="1800" w:leader="none"/>
        </w:tabs>
        <w:spacing w:lineRule="auto" w:line="240" w:beforeAutospacing="1" w:after="0"/>
        <w:ind w:hanging="360" w:left="1800"/>
        <w:rPr>
          <w:rFonts w:ascii="Aptos" w:hAnsi="Aptos" w:eastAsia="Times New Roman" w:cs="Times New Roman" w:asciiTheme="minorHAnsi" w:hAnsiTheme="minorHAnsi"/>
          <w:color w:val="FF0000"/>
          <w:sz w:val="24"/>
          <w:szCs w:val="24"/>
          <w:del w:id="142" w:author="Unknown Author" w:date="2025-11-02T12:32:10Z"/>
        </w:rPr>
      </w:pPr>
      <w:del w:id="141" w:author="Unknown Author" w:date="2025-11-02T12:32:10Z">
        <w:r>
          <w:rPr>
            <w:rFonts w:eastAsia="Times New Roman" w:cs="Times New Roman" w:ascii="Aptos" w:hAnsi="Aptos" w:asciiTheme="minorHAnsi" w:hAnsiTheme="minorHAnsi"/>
            <w:b/>
            <w:bCs/>
            <w:color w:val="FF0000"/>
            <w:sz w:val="24"/>
            <w:szCs w:val="24"/>
          </w:rPr>
          <w:delText>Student number</w:delText>
        </w:r>
      </w:del>
    </w:p>
    <w:p>
      <w:pPr>
        <w:pStyle w:val="Normal"/>
        <w:numPr>
          <w:ilvl w:val="0"/>
          <w:numId w:val="6"/>
        </w:numPr>
        <w:tabs>
          <w:tab w:val="clear" w:pos="720"/>
          <w:tab w:val="left" w:pos="1800" w:leader="none"/>
        </w:tabs>
        <w:spacing w:lineRule="auto" w:line="240" w:before="0" w:after="0"/>
        <w:ind w:hanging="360" w:left="1800"/>
        <w:rPr>
          <w:rFonts w:ascii="Aptos" w:hAnsi="Aptos" w:eastAsia="Times New Roman" w:cs="Times New Roman" w:asciiTheme="minorHAnsi" w:hAnsiTheme="minorHAnsi"/>
          <w:color w:val="FF0000"/>
          <w:sz w:val="24"/>
          <w:szCs w:val="24"/>
          <w:del w:id="144" w:author="Unknown Author" w:date="2025-11-02T12:32:10Z"/>
        </w:rPr>
      </w:pPr>
      <w:del w:id="143" w:author="Unknown Author" w:date="2025-11-02T12:32:10Z">
        <w:r>
          <w:rPr>
            <w:rFonts w:eastAsia="Times New Roman" w:cs="Times New Roman" w:ascii="Aptos" w:hAnsi="Aptos" w:asciiTheme="minorHAnsi" w:hAnsiTheme="minorHAnsi"/>
            <w:b/>
            <w:bCs/>
            <w:color w:val="FF0000"/>
            <w:sz w:val="24"/>
            <w:szCs w:val="24"/>
          </w:rPr>
          <w:delText xml:space="preserve">Assignment </w:delText>
        </w:r>
      </w:del>
    </w:p>
    <w:p>
      <w:pPr>
        <w:pStyle w:val="Normal"/>
        <w:numPr>
          <w:ilvl w:val="0"/>
          <w:numId w:val="6"/>
        </w:numPr>
        <w:tabs>
          <w:tab w:val="clear" w:pos="720"/>
          <w:tab w:val="left" w:pos="1800" w:leader="none"/>
        </w:tabs>
        <w:spacing w:lineRule="auto" w:line="240" w:before="0" w:after="0"/>
        <w:ind w:hanging="360" w:left="1800"/>
        <w:rPr>
          <w:rFonts w:ascii="Aptos" w:hAnsi="Aptos" w:eastAsia="Times New Roman" w:cs="Times New Roman" w:asciiTheme="minorHAnsi" w:hAnsiTheme="minorHAnsi"/>
          <w:color w:val="FF0000"/>
          <w:sz w:val="24"/>
          <w:szCs w:val="24"/>
          <w:del w:id="146" w:author="Unknown Author" w:date="2025-11-02T12:32:10Z"/>
        </w:rPr>
      </w:pPr>
      <w:del w:id="145" w:author="Unknown Author" w:date="2025-11-02T12:32:10Z">
        <w:r>
          <w:rPr>
            <w:rFonts w:eastAsia="Times New Roman" w:cs="Times New Roman" w:ascii="Aptos" w:hAnsi="Aptos" w:asciiTheme="minorHAnsi" w:hAnsiTheme="minorHAnsi"/>
            <w:b/>
            <w:bCs/>
            <w:color w:val="FF0000"/>
            <w:sz w:val="24"/>
            <w:szCs w:val="24"/>
          </w:rPr>
          <w:delText>Module title</w:delText>
        </w:r>
      </w:del>
    </w:p>
    <w:p>
      <w:pPr>
        <w:pStyle w:val="Normal"/>
        <w:numPr>
          <w:ilvl w:val="0"/>
          <w:numId w:val="6"/>
        </w:numPr>
        <w:tabs>
          <w:tab w:val="clear" w:pos="720"/>
          <w:tab w:val="left" w:pos="1800" w:leader="none"/>
        </w:tabs>
        <w:spacing w:lineRule="auto" w:line="240" w:before="0" w:afterAutospacing="1"/>
        <w:ind w:hanging="360" w:left="1800"/>
        <w:rPr>
          <w:rFonts w:ascii="Aptos" w:hAnsi="Aptos" w:eastAsia="Times New Roman" w:cs="Times New Roman" w:asciiTheme="minorHAnsi" w:hAnsiTheme="minorHAnsi"/>
          <w:color w:val="FF0000"/>
          <w:sz w:val="24"/>
          <w:szCs w:val="24"/>
          <w:del w:id="148" w:author="Unknown Author" w:date="2025-11-02T12:32:10Z"/>
        </w:rPr>
      </w:pPr>
      <w:del w:id="147" w:author="Unknown Author" w:date="2025-11-02T12:32:10Z">
        <w:r>
          <w:rPr>
            <w:rFonts w:eastAsia="Times New Roman" w:cs="Times New Roman" w:ascii="Aptos" w:hAnsi="Aptos" w:asciiTheme="minorHAnsi" w:hAnsiTheme="minorHAnsi"/>
            <w:b/>
            <w:bCs/>
            <w:color w:val="FF0000"/>
            <w:sz w:val="24"/>
            <w:szCs w:val="24"/>
          </w:rPr>
          <w:delText>Version Number</w:delText>
        </w:r>
      </w:del>
    </w:p>
    <w:p>
      <w:pPr>
        <w:pStyle w:val="Normal"/>
        <w:spacing w:lineRule="auto" w:line="240" w:beforeAutospacing="1" w:afterAutospacing="1"/>
        <w:ind w:left="1440"/>
        <w:rPr>
          <w:rFonts w:ascii="Aptos" w:hAnsi="Aptos" w:eastAsia="Times New Roman" w:cs="Times New Roman" w:asciiTheme="minorHAnsi" w:hAnsiTheme="minorHAnsi"/>
          <w:color w:val="FF0000"/>
          <w:sz w:val="24"/>
          <w:szCs w:val="24"/>
          <w:del w:id="152" w:author="Unknown Author" w:date="2025-11-02T12:32:10Z"/>
        </w:rPr>
      </w:pPr>
      <w:del w:id="149" w:author="Unknown Author" w:date="2025-11-02T12:32:10Z">
        <w:r>
          <w:rPr>
            <w:rFonts w:eastAsia="Times New Roman" w:cs="Times New Roman" w:ascii="Aptos" w:hAnsi="Aptos" w:asciiTheme="minorHAnsi" w:hAnsiTheme="minorHAnsi"/>
            <w:b/>
            <w:bCs/>
            <w:color w:val="FF0000"/>
            <w:sz w:val="24"/>
            <w:szCs w:val="24"/>
          </w:rPr>
          <w:delText>For example: 2024998_CA1_</w:delText>
        </w:r>
      </w:del>
      <w:del w:id="150" w:author="Unknown Author" w:date="2025-11-02T12:32:10Z">
        <w:r>
          <w:rPr/>
          <w:delText xml:space="preserve"> </w:delText>
        </w:r>
      </w:del>
      <w:del w:id="151" w:author="Unknown Author" w:date="2025-11-02T12:32:10Z">
        <w:r>
          <w:rPr>
            <w:rFonts w:eastAsia="Times New Roman" w:cs="Times New Roman" w:ascii="Aptos" w:hAnsi="Aptos" w:asciiTheme="minorHAnsi" w:hAnsiTheme="minorHAnsi"/>
            <w:b/>
            <w:bCs/>
            <w:color w:val="FF0000"/>
            <w:sz w:val="24"/>
            <w:szCs w:val="24"/>
          </w:rPr>
          <w:delText>Data Visualisation &amp; Communication_v1</w:delText>
        </w:r>
      </w:del>
    </w:p>
    <w:p>
      <w:pPr>
        <w:pStyle w:val="Normal"/>
        <w:spacing w:lineRule="auto" w:line="240" w:beforeAutospacing="1" w:afterAutospacing="1"/>
        <w:ind w:left="1080"/>
        <w:rPr>
          <w:rFonts w:ascii="Aptos" w:hAnsi="Aptos" w:eastAsia="Times New Roman" w:cs="Times New Roman" w:asciiTheme="minorHAnsi" w:hAnsiTheme="minorHAnsi"/>
          <w:color w:val="FF0000"/>
          <w:sz w:val="24"/>
          <w:szCs w:val="24"/>
          <w:del w:id="154" w:author="Unknown Author" w:date="2025-11-02T12:32:10Z"/>
        </w:rPr>
      </w:pPr>
      <w:del w:id="153" w:author="Unknown Author" w:date="2025-11-02T12:32:10Z">
        <w:r>
          <w:rPr>
            <w:rFonts w:eastAsia="Times New Roman" w:cs="Times New Roman" w:ascii="Aptos" w:hAnsi="Aptos" w:asciiTheme="minorHAnsi" w:hAnsiTheme="minorHAnsi"/>
            <w:color w:val="FF0000"/>
            <w:sz w:val="24"/>
            <w:szCs w:val="24"/>
          </w:rPr>
          <w:delText>By adhering to a consistent file-naming convention, it's easier to identify and retrieve specific versions of a file, avoid confusion, and ensure efficient collaboration across multiple contributors.</w:delText>
        </w:r>
      </w:del>
    </w:p>
    <w:p>
      <w:pPr>
        <w:pStyle w:val="Normal"/>
        <w:spacing w:lineRule="auto" w:line="240" w:before="0" w:after="0"/>
        <w:rPr>
          <w:rFonts w:ascii="Times New Roman" w:hAnsi="Times New Roman" w:eastAsia="Times New Roman" w:cs="Times New Roman"/>
          <w:sz w:val="24"/>
          <w:szCs w:val="24"/>
          <w:del w:id="156" w:author="Unknown Author" w:date="2025-11-02T12:32:10Z"/>
        </w:rPr>
      </w:pPr>
      <w:del w:id="155" w:author="Unknown Author" w:date="2025-11-02T12:32:10Z">
        <w:r>
          <w:rPr>
            <w:rFonts w:eastAsia="Times New Roman" w:cs="Times New Roman" w:ascii="Times New Roman" w:hAnsi="Times New Roman"/>
            <w:sz w:val="24"/>
            <w:szCs w:val="24"/>
          </w:rPr>
        </w:r>
      </w:del>
    </w:p>
    <w:p>
      <w:pPr>
        <w:pStyle w:val="Normal"/>
        <w:spacing w:lineRule="auto" w:line="240"/>
        <w:rPr>
          <w:rFonts w:ascii="Times New Roman" w:hAnsi="Times New Roman" w:eastAsia="Times New Roman" w:cs="Times New Roman"/>
          <w:sz w:val="24"/>
          <w:szCs w:val="24"/>
          <w:del w:id="158" w:author="Unknown Author" w:date="2025-11-02T12:32:10Z"/>
        </w:rPr>
      </w:pPr>
      <w:del w:id="157" w:author="Unknown Author" w:date="2025-11-02T12:32:10Z">
        <w:r>
          <w:rPr>
            <w:rFonts w:eastAsia="Times New Roman" w:cs="Times New Roman" w:ascii="Aptos" w:hAnsi="Aptos"/>
            <w:b/>
            <w:bCs/>
            <w:color w:val="FF0000"/>
            <w:sz w:val="24"/>
            <w:szCs w:val="24"/>
            <w:u w:val="single"/>
          </w:rPr>
          <w:delText>Ensure that any content written in red is removed from the document before submission.</w:delText>
        </w:r>
      </w:del>
    </w:p>
    <w:p>
      <w:pPr>
        <w:pStyle w:val="Normal"/>
        <w:rPr>
          <w:color w:val="FF0000"/>
          <w:sz w:val="32"/>
          <w:szCs w:val="32"/>
          <w:del w:id="160" w:author="Unknown Author" w:date="2025-11-02T12:32:10Z"/>
        </w:rPr>
      </w:pPr>
      <w:del w:id="159" w:author="Unknown Author" w:date="2025-11-02T12:32:10Z">
        <w:r>
          <w:rPr>
            <w:color w:val="FF0000"/>
            <w:sz w:val="32"/>
            <w:szCs w:val="32"/>
          </w:rPr>
        </w:r>
      </w:del>
    </w:p>
    <w:p>
      <w:pPr>
        <w:pStyle w:val="Normal"/>
        <w:rPr>
          <w:color w:val="FF0000"/>
          <w:sz w:val="32"/>
          <w:szCs w:val="32"/>
          <w:del w:id="162" w:author="Unknown Author" w:date="2025-11-02T12:32:10Z"/>
        </w:rPr>
      </w:pPr>
      <w:del w:id="161" w:author="Unknown Author" w:date="2025-11-02T12:32:10Z">
        <w:r>
          <w:rPr>
            <w:color w:val="FF0000"/>
            <w:sz w:val="32"/>
            <w:szCs w:val="32"/>
          </w:rPr>
        </w:r>
      </w:del>
    </w:p>
    <w:p>
      <w:pPr>
        <w:pStyle w:val="Normal"/>
        <w:rPr>
          <w:color w:val="FF0000"/>
          <w:sz w:val="32"/>
          <w:szCs w:val="32"/>
          <w:del w:id="164" w:author="Unknown Author" w:date="2025-11-02T12:32:10Z"/>
        </w:rPr>
      </w:pPr>
      <w:del w:id="163" w:author="Unknown Author" w:date="2025-11-02T12:32:10Z">
        <w:r>
          <w:rPr>
            <w:color w:val="FF0000"/>
            <w:sz w:val="32"/>
            <w:szCs w:val="32"/>
          </w:rPr>
        </w:r>
      </w:del>
    </w:p>
    <w:p>
      <w:pPr>
        <w:pStyle w:val="Normal"/>
        <w:rPr>
          <w:rFonts w:ascii="Aptos" w:hAnsi="Aptos" w:eastAsia="Aptos" w:cs="Aptos"/>
          <w:b/>
          <w:color w:val="FF0000"/>
          <w:sz w:val="24"/>
          <w:szCs w:val="24"/>
          <w:u w:val="single"/>
          <w:del w:id="166" w:author="Unknown Author" w:date="2025-11-02T12:32:10Z"/>
        </w:rPr>
      </w:pPr>
      <w:del w:id="165"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68" w:author="Unknown Author" w:date="2025-11-02T12:32:10Z"/>
        </w:rPr>
      </w:pPr>
      <w:del w:id="167"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0" w:author="Unknown Author" w:date="2025-11-02T12:32:10Z"/>
        </w:rPr>
      </w:pPr>
      <w:del w:id="169"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2" w:author="Unknown Author" w:date="2025-11-02T12:32:10Z"/>
        </w:rPr>
      </w:pPr>
      <w:del w:id="171" w:author="Unknown Author" w:date="2025-11-02T12:32:10Z">
        <w:r>
          <w:rPr>
            <w:rFonts w:eastAsia="Aptos" w:cs="Aptos" w:ascii="Aptos" w:hAnsi="Aptos"/>
            <w:b/>
            <w:color w:val="FF0000"/>
            <w:sz w:val="24"/>
            <w:szCs w:val="24"/>
            <w:u w:val="single"/>
          </w:rPr>
        </w:r>
      </w:del>
    </w:p>
    <w:p>
      <w:pPr>
        <w:pStyle w:val="Normal"/>
        <w:rPr>
          <w:color w:val="FF0000"/>
          <w:sz w:val="32"/>
          <w:szCs w:val="32"/>
          <w:del w:id="174" w:author="Unknown Author" w:date="2025-11-02T12:32:10Z"/>
        </w:rPr>
      </w:pPr>
      <w:del w:id="173" w:author="Unknown Author" w:date="2025-11-02T12:32:10Z">
        <w:r>
          <w:rPr>
            <w:color w:val="FF0000"/>
            <w:sz w:val="32"/>
            <w:szCs w:val="32"/>
          </w:rPr>
        </w:r>
      </w:del>
    </w:p>
    <w:p>
      <w:pPr>
        <w:pStyle w:val="Normal"/>
        <w:rPr>
          <w:color w:val="FF0000"/>
          <w:sz w:val="32"/>
          <w:szCs w:val="32"/>
          <w:del w:id="176" w:author="Unknown Author" w:date="2025-11-02T12:32:10Z"/>
        </w:rPr>
      </w:pPr>
      <w:del w:id="175" w:author="Unknown Author" w:date="2025-11-02T12:32:10Z">
        <w:r>
          <w:rPr>
            <w:color w:val="FF0000"/>
            <w:sz w:val="32"/>
            <w:szCs w:val="32"/>
          </w:rPr>
        </w:r>
      </w:del>
    </w:p>
    <w:p>
      <w:pPr>
        <w:pStyle w:val="Normal"/>
        <w:rPr>
          <w:color w:val="FF0000"/>
          <w:sz w:val="32"/>
          <w:szCs w:val="32"/>
          <w:del w:id="178" w:author="Unknown Author" w:date="2025-11-02T12:32:10Z"/>
        </w:rPr>
      </w:pPr>
      <w:del w:id="177" w:author="Unknown Author" w:date="2025-11-02T12:32:10Z">
        <w:r>
          <w:rPr>
            <w:color w:val="FF0000"/>
            <w:sz w:val="32"/>
            <w:szCs w:val="32"/>
          </w:rPr>
        </w:r>
      </w:del>
    </w:p>
    <w:p>
      <w:pPr>
        <w:pStyle w:val="Normal"/>
        <w:rPr>
          <w:color w:val="FF0000"/>
          <w:sz w:val="32"/>
          <w:szCs w:val="32"/>
          <w:del w:id="180" w:author="Unknown Author" w:date="2025-11-02T12:32:10Z"/>
        </w:rPr>
      </w:pPr>
      <w:del w:id="179" w:author="Unknown Author" w:date="2025-11-02T12:32:10Z">
        <w:r>
          <w:rPr>
            <w:color w:val="FF0000"/>
            <w:sz w:val="32"/>
            <w:szCs w:val="32"/>
          </w:rPr>
        </w:r>
      </w:del>
    </w:p>
    <w:p>
      <w:pPr>
        <w:pStyle w:val="Normal"/>
        <w:rPr>
          <w:color w:val="FF0000"/>
          <w:sz w:val="32"/>
          <w:szCs w:val="32"/>
          <w:del w:id="182" w:author="Unknown Author" w:date="2025-11-02T12:32:10Z"/>
        </w:rPr>
      </w:pPr>
      <w:del w:id="181" w:author="Unknown Author" w:date="2025-11-02T12:32:10Z">
        <w:r>
          <w:rPr>
            <w:color w:val="FF0000"/>
            <w:sz w:val="32"/>
            <w:szCs w:val="32"/>
          </w:rPr>
        </w:r>
      </w:del>
    </w:p>
    <w:p>
      <w:pPr>
        <w:pStyle w:val="Normal"/>
        <w:rPr>
          <w:color w:val="3A3A3A"/>
          <w:sz w:val="40"/>
          <w:szCs w:val="40"/>
          <w:del w:id="185" w:author="Unknown Author" w:date="2025-11-02T19:54:47Z"/>
        </w:rPr>
      </w:pPr>
      <w:del w:id="183" w:author="Unknown Author" w:date="2025-11-02T12:32:10Z">
        <w:r>
          <w:rPr>
            <w:color w:val="3A3A3A"/>
            <w:sz w:val="40"/>
            <w:szCs w:val="40"/>
          </w:rPr>
          <w:delText>A</w:delText>
        </w:r>
      </w:del>
      <w:del w:id="184" w:author="Unknown Author" w:date="2025-11-02T19:54:47Z">
        <w:r>
          <w:rPr>
            <w:color w:val="3A3A3A"/>
            <w:sz w:val="40"/>
            <w:szCs w:val="40"/>
          </w:rPr>
          <w:delText>bstract</w:delText>
        </w:r>
      </w:del>
    </w:p>
    <w:p>
      <w:pPr>
        <w:pStyle w:val="Normal"/>
        <w:widowControl/>
        <w:bidi w:val="0"/>
        <w:spacing w:lineRule="auto" w:line="259" w:before="0" w:after="160"/>
        <w:jc w:val="left"/>
        <w:rPr>
          <w:color w:val="3A3A3A"/>
          <w:sz w:val="40"/>
          <w:szCs w:val="40"/>
          <w:del w:id="187" w:author="Unknown Author" w:date="2025-11-02T19:54:47Z"/>
        </w:rPr>
      </w:pPr>
      <w:del w:id="186" w:author="Unknown Author" w:date="2025-11-02T19:54:47Z">
        <w:r>
          <w:rPr/>
        </w:r>
      </w:del>
    </w:p>
    <w:p>
      <w:pPr>
        <w:pStyle w:val="Normal"/>
        <w:rPr>
          <w:color w:val="FF0000"/>
          <w:del w:id="189" w:author="Unknown Author" w:date="2025-11-02T12:32:23Z"/>
        </w:rPr>
      </w:pPr>
      <w:del w:id="188" w:author="Unknown Author" w:date="2025-11-02T12:32:23Z">
        <w:r>
          <w:rPr/>
          <w:delText xml:space="preserve">[NOTE: This section is designated for the abstract. Abstracts are not assigned page numbers and should precede the table of contents. If an abstract is unnecessary for your work, please delete this page.] </w:delText>
        </w:r>
      </w:del>
    </w:p>
    <w:p>
      <w:pPr>
        <w:pStyle w:val="Normal"/>
        <w:rPr>
          <w:color w:val="FF0000"/>
          <w:del w:id="191" w:author="Unknown Author" w:date="2025-11-02T19:54:50Z"/>
        </w:rPr>
      </w:pPr>
      <w:del w:id="190" w:author="Unknown Author" w:date="2025-11-02T19:54:50Z">
        <w:r>
          <w:rPr>
            <w:color w:val="FF0000"/>
          </w:rPr>
        </w:r>
      </w:del>
    </w:p>
    <w:p>
      <w:pPr>
        <w:pStyle w:val="Normal"/>
        <w:rPr>
          <w:color w:val="FF0000"/>
          <w:del w:id="193" w:author="Unknown Author" w:date="2025-11-02T19:54:50Z"/>
        </w:rPr>
      </w:pPr>
      <w:del w:id="192" w:author="Unknown Author" w:date="2025-11-02T19:54:50Z">
        <w:r>
          <w:rPr>
            <w:color w:val="FF0000"/>
          </w:rPr>
        </w:r>
      </w:del>
    </w:p>
    <w:p>
      <w:pPr>
        <w:pStyle w:val="Normal"/>
        <w:rPr>
          <w:color w:val="FF0000"/>
          <w:del w:id="195" w:author="Unknown Author" w:date="2025-11-02T19:54:50Z"/>
        </w:rPr>
      </w:pPr>
      <w:del w:id="194" w:author="Unknown Author" w:date="2025-11-02T19:54:50Z">
        <w:r>
          <w:rPr>
            <w:color w:val="FF0000"/>
          </w:rPr>
        </w:r>
      </w:del>
    </w:p>
    <w:p>
      <w:pPr>
        <w:pStyle w:val="Normal"/>
        <w:rPr>
          <w:del w:id="197" w:author="Unknown Author" w:date="2025-11-02T19:54:50Z"/>
        </w:rPr>
      </w:pPr>
      <w:del w:id="196" w:author="Unknown Author" w:date="2025-11-02T19:54:50Z">
        <w:r>
          <w:rPr/>
        </w:r>
      </w:del>
    </w:p>
    <w:p>
      <w:pPr>
        <w:pStyle w:val="Normal"/>
        <w:rPr>
          <w:del w:id="199" w:author="Unknown Author" w:date="2025-11-02T19:54:50Z"/>
        </w:rPr>
      </w:pPr>
      <w:del w:id="198" w:author="Unknown Author" w:date="2025-11-02T19:54:50Z">
        <w:r>
          <w:rPr/>
        </w:r>
      </w:del>
    </w:p>
    <w:p>
      <w:pPr>
        <w:pStyle w:val="Normal"/>
        <w:rPr>
          <w:del w:id="201" w:author="Unknown Author" w:date="2025-11-02T19:54:50Z"/>
        </w:rPr>
      </w:pPr>
      <w:del w:id="200" w:author="Unknown Author" w:date="2025-11-02T19:54:50Z">
        <w:r>
          <w:rPr/>
        </w:r>
      </w:del>
    </w:p>
    <w:p>
      <w:pPr>
        <w:pStyle w:val="Normal"/>
        <w:rPr>
          <w:del w:id="203" w:author="Unknown Author" w:date="2025-11-02T19:54:50Z"/>
        </w:rPr>
      </w:pPr>
      <w:del w:id="202" w:author="Unknown Author" w:date="2025-11-02T19:54:50Z">
        <w:r>
          <w:rPr/>
        </w:r>
      </w:del>
    </w:p>
    <w:p>
      <w:pPr>
        <w:pStyle w:val="Normal"/>
        <w:rPr>
          <w:del w:id="205" w:author="Unknown Author" w:date="2025-11-02T19:54:50Z"/>
        </w:rPr>
      </w:pPr>
      <w:del w:id="204" w:author="Unknown Author" w:date="2025-11-02T19:54:50Z">
        <w:r>
          <w:rPr/>
        </w:r>
      </w:del>
    </w:p>
    <w:p>
      <w:pPr>
        <w:pStyle w:val="Normal"/>
        <w:rPr>
          <w:del w:id="207" w:author="Unknown Author" w:date="2025-11-02T19:54:50Z"/>
        </w:rPr>
      </w:pPr>
      <w:del w:id="206" w:author="Unknown Author" w:date="2025-11-02T19:54:50Z">
        <w:r>
          <w:rPr/>
        </w:r>
      </w:del>
    </w:p>
    <w:p>
      <w:pPr>
        <w:pStyle w:val="Normal"/>
        <w:rPr>
          <w:del w:id="209" w:author="Unknown Author" w:date="2025-11-02T19:54:50Z"/>
        </w:rPr>
      </w:pPr>
      <w:del w:id="208" w:author="Unknown Author" w:date="2025-11-02T19:54:50Z">
        <w:r>
          <w:rPr/>
        </w:r>
      </w:del>
    </w:p>
    <w:p>
      <w:pPr>
        <w:pStyle w:val="Normal"/>
        <w:rPr>
          <w:del w:id="211" w:author="Unknown Author" w:date="2025-11-02T19:54:50Z"/>
        </w:rPr>
      </w:pPr>
      <w:del w:id="210" w:author="Unknown Author" w:date="2025-11-02T19:54:50Z">
        <w:r>
          <w:rPr/>
        </w:r>
      </w:del>
    </w:p>
    <w:p>
      <w:pPr>
        <w:pStyle w:val="Normal"/>
        <w:rPr>
          <w:del w:id="213" w:author="Unknown Author" w:date="2025-11-02T19:54:50Z"/>
        </w:rPr>
      </w:pPr>
      <w:del w:id="212" w:author="Unknown Author" w:date="2025-11-02T19:54:50Z">
        <w:r>
          <w:rPr/>
        </w:r>
      </w:del>
    </w:p>
    <w:p>
      <w:pPr>
        <w:pStyle w:val="Normal"/>
        <w:rPr>
          <w:del w:id="215" w:author="Unknown Author" w:date="2025-11-02T19:54:50Z"/>
        </w:rPr>
      </w:pPr>
      <w:del w:id="214" w:author="Unknown Author" w:date="2025-11-02T19:54:50Z">
        <w:r>
          <w:rPr/>
        </w:r>
      </w:del>
    </w:p>
    <w:p>
      <w:pPr>
        <w:pStyle w:val="Normal"/>
        <w:rPr>
          <w:del w:id="217" w:author="Unknown Author" w:date="2025-11-02T19:54:50Z"/>
        </w:rPr>
      </w:pPr>
      <w:del w:id="216" w:author="Unknown Author" w:date="2025-11-02T19:54:50Z">
        <w:r>
          <w:rPr/>
        </w:r>
      </w:del>
    </w:p>
    <w:p>
      <w:pPr>
        <w:pStyle w:val="Normal"/>
        <w:rPr>
          <w:del w:id="219" w:author="Unknown Author" w:date="2025-11-02T19:54:50Z"/>
        </w:rPr>
      </w:pPr>
      <w:del w:id="218" w:author="Unknown Author" w:date="2025-11-02T19:54:50Z">
        <w:r>
          <w:rPr/>
        </w:r>
      </w:del>
    </w:p>
    <w:p>
      <w:pPr>
        <w:pStyle w:val="Normal"/>
        <w:rPr>
          <w:del w:id="221" w:author="Unknown Author" w:date="2025-11-02T19:54:50Z"/>
        </w:rPr>
      </w:pPr>
      <w:del w:id="220" w:author="Unknown Author" w:date="2025-11-02T19:54:50Z">
        <w:r>
          <w:rPr/>
        </w:r>
      </w:del>
    </w:p>
    <w:p>
      <w:pPr>
        <w:pStyle w:val="Normal"/>
        <w:rPr>
          <w:del w:id="223" w:author="Unknown Author" w:date="2025-11-02T19:54:50Z"/>
        </w:rPr>
      </w:pPr>
      <w:del w:id="222" w:author="Unknown Author" w:date="2025-11-02T19:54:50Z">
        <w:r>
          <w:rPr/>
        </w:r>
      </w:del>
    </w:p>
    <w:p>
      <w:pPr>
        <w:pStyle w:val="Normal"/>
        <w:rPr>
          <w:del w:id="225" w:author="Unknown Author" w:date="2025-11-02T19:54:50Z"/>
        </w:rPr>
      </w:pPr>
      <w:del w:id="224" w:author="Unknown Author" w:date="2025-11-02T19:54:50Z">
        <w:r>
          <w:rPr/>
        </w:r>
      </w:del>
    </w:p>
    <w:p>
      <w:pPr>
        <w:pStyle w:val="Normal"/>
        <w:rPr>
          <w:del w:id="227" w:author="Unknown Author" w:date="2025-11-02T19:54:50Z"/>
        </w:rPr>
      </w:pPr>
      <w:del w:id="226" w:author="Unknown Author" w:date="2025-11-02T19:54:50Z">
        <w:r>
          <w:rPr/>
        </w:r>
      </w:del>
    </w:p>
    <w:p>
      <w:pPr>
        <w:pStyle w:val="Normal"/>
        <w:rPr>
          <w:del w:id="229" w:author="Unknown Author" w:date="2025-11-02T19:54:50Z"/>
        </w:rPr>
      </w:pPr>
      <w:del w:id="228" w:author="Unknown Author" w:date="2025-11-02T19:54:50Z">
        <w:r>
          <w:rPr/>
        </w:r>
      </w:del>
    </w:p>
    <w:p>
      <w:pPr>
        <w:pStyle w:val="Normal"/>
        <w:rPr>
          <w:del w:id="231" w:author="Unknown Author" w:date="2025-11-02T19:54:50Z"/>
        </w:rPr>
      </w:pPr>
      <w:del w:id="230" w:author="Unknown Author" w:date="2025-11-02T19:54:50Z">
        <w:r>
          <w:rPr/>
        </w:r>
      </w:del>
    </w:p>
    <w:p>
      <w:pPr>
        <w:pStyle w:val="Normal"/>
        <w:rPr>
          <w:del w:id="233" w:author="Unknown Author" w:date="2025-11-02T19:54:50Z"/>
        </w:rPr>
      </w:pPr>
      <w:del w:id="232" w:author="Unknown Author" w:date="2025-11-02T19:54:50Z">
        <w:r>
          <w:rPr/>
        </w:r>
      </w:del>
    </w:p>
    <w:p>
      <w:pPr>
        <w:pStyle w:val="Normal"/>
        <w:rPr>
          <w:del w:id="235" w:author="Unknown Author" w:date="2025-11-02T19:54:50Z"/>
        </w:rPr>
      </w:pPr>
      <w:del w:id="234" w:author="Unknown Author" w:date="2025-11-02T19:54:50Z">
        <w:r>
          <w:rPr/>
        </w:r>
      </w:del>
    </w:p>
    <w:p>
      <w:pPr>
        <w:pStyle w:val="Normal"/>
        <w:rPr>
          <w:del w:id="237" w:author="Unknown Author" w:date="2025-11-02T19:54:50Z"/>
        </w:rPr>
      </w:pPr>
      <w:del w:id="236" w:author="Unknown Author" w:date="2025-11-02T19:54:50Z">
        <w:r>
          <w:rPr/>
        </w:r>
      </w:del>
    </w:p>
    <w:p>
      <w:pPr>
        <w:pStyle w:val="Normal"/>
        <w:rPr>
          <w:del w:id="239" w:author="Unknown Author" w:date="2025-11-02T19:54:50Z"/>
        </w:rPr>
      </w:pPr>
      <w:del w:id="238" w:author="Unknown Author" w:date="2025-11-02T19:54:50Z">
        <w:r>
          <w:rPr/>
        </w:r>
      </w:del>
    </w:p>
    <w:p>
      <w:pPr>
        <w:pStyle w:val="Normal"/>
        <w:keepNext w:val="true"/>
        <w:keepLines/>
        <w:pBdr/>
        <w:spacing w:lineRule="auto" w:line="240" w:before="240" w:after="0"/>
        <w:rPr>
          <w:rFonts w:ascii="Play" w:hAnsi="Play" w:eastAsia="Play" w:cs="Play"/>
          <w:color w:val="0F4761"/>
          <w:sz w:val="32"/>
          <w:szCs w:val="32"/>
        </w:rPr>
      </w:pPr>
      <w:r>
        <w:rPr>
          <w:rFonts w:eastAsia="Play" w:cs="Play" w:ascii="Play" w:hAnsi="Play"/>
          <w:color w:val="0F4761"/>
          <w:sz w:val="32"/>
          <w:szCs w:val="32"/>
        </w:rPr>
        <w:t>Contents</w:t>
      </w:r>
    </w:p>
    <w:sdt>
      <w:sdtPr>
        <w:docPartObj>
          <w:docPartGallery w:val="Table of Contents"/>
          <w:docPartUnique w:val="true"/>
        </w:docPartObj>
      </w:sdtPr>
      <w:sdtContent>
        <w:p>
          <w:pPr>
            <w:pStyle w:val="Normal"/>
            <w:pBdr/>
            <w:tabs>
              <w:tab w:val="clear" w:pos="720"/>
              <w:tab w:val="right" w:pos="9016" w:leader="dot"/>
            </w:tabs>
            <w:spacing w:before="0" w:after="100"/>
            <w:rPr>
              <w:rFonts w:ascii="Aptos" w:hAnsi="Aptos" w:eastAsia="Aptos" w:cs="Aptos"/>
              <w:color w:val="000000"/>
              <w:sz w:val="24"/>
              <w:szCs w:val="24"/>
            </w:rPr>
          </w:pPr>
          <w:r>
            <w:fldChar w:fldCharType="begin"/>
          </w:r>
          <w:r>
            <w:rPr>
              <w:webHidden/>
              <w:rStyle w:val="IndexLink"/>
              <w:color w:val="000000"/>
            </w:rPr>
            <w:instrText xml:space="preserve"> TOC \z \o "1-9" \u \t "Heading 1,1,Heading 2,2,Heading 3,3" \h</w:instrText>
          </w:r>
          <w:r>
            <w:rPr>
              <w:webHidden/>
              <w:rStyle w:val="IndexLink"/>
              <w:color w:val="000000"/>
            </w:rPr>
            <w:fldChar w:fldCharType="separate"/>
          </w:r>
          <w:hyperlink w:anchor="_heading=h.gjdgxs">
            <w:r>
              <w:rPr>
                <w:webHidden/>
                <w:rStyle w:val="IndexLink"/>
                <w:color w:val="000000"/>
              </w:rPr>
              <w:t>Introduction</w:t>
              <w:tab/>
              <w:t>1</w:t>
            </w:r>
          </w:hyperlink>
        </w:p>
        <w:p>
          <w:pPr>
            <w:pStyle w:val="Normal"/>
            <w:pBdr/>
            <w:tabs>
              <w:tab w:val="clear" w:pos="720"/>
              <w:tab w:val="right" w:pos="9016" w:leader="dot"/>
            </w:tabs>
            <w:spacing w:before="0" w:after="100"/>
            <w:rPr>
              <w:rFonts w:ascii="Aptos" w:hAnsi="Aptos" w:eastAsia="Aptos" w:cs="Aptos"/>
              <w:color w:val="000000"/>
              <w:sz w:val="24"/>
              <w:szCs w:val="24"/>
            </w:rPr>
          </w:pPr>
          <w:hyperlink w:anchor="_heading=h.30j0zll">
            <w:r>
              <w:rPr>
                <w:webHidden/>
                <w:rStyle w:val="IndexLink"/>
                <w:color w:val="000000"/>
              </w:rPr>
              <w:t>Chapter 1</w:t>
              <w:tab/>
              <w:t>1</w:t>
            </w:r>
          </w:hyperlink>
        </w:p>
        <w:p>
          <w:pPr>
            <w:pStyle w:val="Normal"/>
            <w:pBdr/>
            <w:tabs>
              <w:tab w:val="clear" w:pos="720"/>
              <w:tab w:val="right" w:pos="9016" w:leader="dot"/>
            </w:tabs>
            <w:spacing w:before="0" w:after="100"/>
            <w:ind w:left="220"/>
            <w:rPr>
              <w:rFonts w:ascii="Aptos" w:hAnsi="Aptos" w:eastAsia="Aptos" w:cs="Aptos"/>
              <w:color w:val="000000"/>
              <w:sz w:val="24"/>
              <w:szCs w:val="24"/>
            </w:rPr>
          </w:pPr>
          <w:hyperlink w:anchor="_heading=h.1fob9te">
            <w:r>
              <w:rPr>
                <w:webHidden/>
                <w:rStyle w:val="IndexLink"/>
                <w:color w:val="000000"/>
              </w:rPr>
              <w:t>Chapter 1.1</w:t>
              <w:tab/>
              <w:t>1</w:t>
            </w:r>
          </w:hyperlink>
        </w:p>
        <w:p>
          <w:pPr>
            <w:pStyle w:val="Normal"/>
            <w:pBdr/>
            <w:tabs>
              <w:tab w:val="clear" w:pos="720"/>
              <w:tab w:val="right" w:pos="9016" w:leader="dot"/>
            </w:tabs>
            <w:spacing w:before="0" w:after="100"/>
            <w:ind w:left="440"/>
            <w:rPr>
              <w:rFonts w:ascii="Aptos" w:hAnsi="Aptos" w:eastAsia="Aptos" w:cs="Aptos"/>
              <w:color w:val="000000"/>
              <w:sz w:val="24"/>
              <w:szCs w:val="24"/>
            </w:rPr>
          </w:pPr>
          <w:hyperlink w:anchor="_heading=h.3znysh7">
            <w:r>
              <w:rPr>
                <w:webHidden/>
                <w:rStyle w:val="IndexLink"/>
                <w:color w:val="000000"/>
              </w:rPr>
              <w:t>Chapter 1.1.1.</w:t>
              <w:tab/>
              <w:t>1</w:t>
            </w:r>
          </w:hyperlink>
        </w:p>
        <w:p>
          <w:pPr>
            <w:pStyle w:val="Normal"/>
            <w:pBdr/>
            <w:tabs>
              <w:tab w:val="clear" w:pos="720"/>
              <w:tab w:val="right" w:pos="9016" w:leader="dot"/>
            </w:tabs>
            <w:spacing w:before="0" w:after="100"/>
            <w:rPr>
              <w:rFonts w:ascii="Aptos" w:hAnsi="Aptos" w:eastAsia="Aptos" w:cs="Aptos"/>
              <w:color w:val="000000"/>
              <w:sz w:val="24"/>
              <w:szCs w:val="24"/>
            </w:rPr>
          </w:pPr>
          <w:hyperlink w:anchor="_heading=h.2et92p0">
            <w:r>
              <w:rPr>
                <w:webHidden/>
                <w:rStyle w:val="IndexLink"/>
                <w:color w:val="000000"/>
              </w:rPr>
              <w:t>References</w:t>
              <w:tab/>
              <w:t>2</w:t>
            </w:r>
          </w:hyperlink>
          <w:r>
            <w:rPr>
              <w:rStyle w:val="IndexLink"/>
              <w:color w:val="000000"/>
            </w:rPr>
            <w:fldChar w:fldCharType="end"/>
          </w:r>
        </w:p>
      </w:sdtContent>
    </w:sdt>
    <w:p>
      <w:pPr>
        <w:pStyle w:val="Normal"/>
        <w:widowControl/>
        <w:bidi w:val="0"/>
        <w:spacing w:lineRule="auto" w:line="259" w:before="0" w:after="160"/>
        <w:jc w:val="left"/>
        <w:rPr/>
      </w:pPr>
      <w:r>
        <w:rPr/>
      </w:r>
    </w:p>
    <w:p>
      <w:pPr>
        <w:pStyle w:val="Normal"/>
        <w:rPr/>
      </w:pPr>
      <w:r>
        <w:rPr/>
      </w:r>
    </w:p>
    <w:p>
      <w:pPr>
        <w:pStyle w:val="Normal"/>
        <w:rPr>
          <w:color w:val="FF0000"/>
        </w:rPr>
      </w:pPr>
      <w:del w:id="240" w:author="Unknown Author" w:date="2025-11-02T12:32:17Z">
        <w:r>
          <w:rPr>
            <w:color w:val="FF0000"/>
          </w:rPr>
          <w:delText>[NOTE: The table of contents above has been included for your convenience. To refresh the table, simply click on it, then select 'Update Table' using the mouse. You can choose to update either the page numbers exclusively or the entire table as needed.]</w:delText>
        </w:r>
      </w:del>
    </w:p>
    <w:p>
      <w:pPr>
        <w:pStyle w:val="Normal"/>
        <w:rPr/>
      </w:pPr>
      <w:r>
        <w:rPr/>
      </w:r>
    </w:p>
    <w:p>
      <w:pPr>
        <w:sectPr>
          <w:footerReference w:type="even" r:id="rId4"/>
          <w:footerReference w:type="default" r:id="rId5"/>
          <w:type w:val="nextPage"/>
          <w:pgSz w:w="11906" w:h="16838"/>
          <w:pgMar w:left="1440" w:right="1440" w:gutter="0" w:header="0" w:top="1440" w:footer="708" w:bottom="1440"/>
          <w:pgNumType w:fmt="decimal"/>
          <w:formProt w:val="false"/>
          <w:textDirection w:val="lrTb"/>
          <w:docGrid w:type="default" w:linePitch="100" w:charSpace="4096"/>
        </w:sectPr>
        <w:pStyle w:val="Normal"/>
        <w:rPr/>
      </w:pPr>
      <w:r>
        <w:rPr/>
      </w:r>
    </w:p>
    <w:p>
      <w:pPr>
        <w:pStyle w:val="Heading1"/>
        <w:rPr>
          <w:rFonts w:ascii="Times New Roman" w:hAnsi="Times New Roman"/>
          <w:color w:val="000000"/>
          <w:ins w:id="242" w:author="Unknown Author" w:date="2025-11-02T12:46:13Z"/>
        </w:rPr>
      </w:pPr>
      <w:bookmarkStart w:id="0" w:name="_heading=h.gjdgxs"/>
      <w:bookmarkEnd w:id="0"/>
      <w:r>
        <w:rPr>
          <w:rFonts w:ascii="Times New Roman" w:hAnsi="Times New Roman"/>
          <w:rFonts w:ascii="Calibri" w:hAnsi="Calibri" w:eastAsia="" w:cs=""/>
          <w:color w:val="000000"/>
          <w:color w:themeColor="background2" w:themeShade="40" w:val="3A3A3A"/>
          <w:rPrChange w:id="0" w:author="Unknown Author" w:date="2025-11-02T14:36:26Z">
            <w:rPr>
              <w:sz w:val="40"/>
              <w:spacing w:val="-10"/>
              <w:kern w:val="2"/>
              <w:szCs w:val="40"/>
            </w:rPr>
          </w:rPrChange>
        </w:rPr>
        <w:t>Introduction</w:t>
      </w:r>
    </w:p>
    <w:p>
      <w:pPr>
        <w:pStyle w:val="Normal"/>
        <w:jc w:val="both"/>
        <w:rPr>
          <w:rFonts w:ascii="Times New Roman" w:hAnsi="Times New Roman"/>
          <w:color w:val="000000"/>
          <w:ins w:id="269" w:author="Unknown Author" w:date="2025-11-02T13:59:02Z"/>
        </w:rPr>
      </w:pPr>
      <w:ins w:id="243" w:author="Unknown Author" w:date="2025-11-02T13:40:10Z">
        <w:r>
          <w:rPr>
            <w:rFonts w:ascii="Times New Roman" w:hAnsi="Times New Roman"/>
            <w:color w:val="000000"/>
          </w:rPr>
          <w:t xml:space="preserve">E-commerce has experienced massive growth over the past decades, becoming a </w:t>
        </w:r>
      </w:ins>
      <w:ins w:id="244" w:author="Unknown Author" w:date="2025-11-02T13:40:10Z">
        <w:r>
          <w:rPr>
            <w:rFonts w:ascii="Times New Roman" w:hAnsi="Times New Roman"/>
            <w:color w:val="000000"/>
          </w:rPr>
          <w:t xml:space="preserve">leading </w:t>
        </w:r>
      </w:ins>
      <w:ins w:id="245" w:author="Unknown Author" w:date="2025-11-02T13:40:10Z">
        <w:r>
          <w:rPr>
            <w:rFonts w:ascii="Times New Roman" w:hAnsi="Times New Roman"/>
            <w:color w:val="000000"/>
          </w:rPr>
          <w:t>retail channel worldwide</w:t>
        </w:r>
      </w:ins>
      <w:ins w:id="246" w:author="Unknown Author" w:date="2025-11-02T13:41:25Z">
        <w:r>
          <w:rPr>
            <w:rFonts w:ascii="Times New Roman" w:hAnsi="Times New Roman"/>
            <w:color w:val="000000"/>
          </w:rPr>
          <w:t xml:space="preserve">. </w:t>
        </w:r>
      </w:ins>
      <w:ins w:id="247" w:author="Unknown Author" w:date="2025-11-02T13:41:25Z">
        <w:r>
          <w:rPr>
            <w:rFonts w:ascii="Times New Roman" w:hAnsi="Times New Roman"/>
            <w:color w:val="000000"/>
          </w:rPr>
          <w:t xml:space="preserve">With </w:t>
        </w:r>
      </w:ins>
      <w:ins w:id="248" w:author="Unknown Author" w:date="2025-11-02T13:41:25Z">
        <w:r>
          <w:rPr>
            <w:rFonts w:ascii="Times New Roman" w:hAnsi="Times New Roman"/>
            <w:color w:val="000000"/>
          </w:rPr>
          <w:t xml:space="preserve">over five billion internet users worldwide, consumers </w:t>
        </w:r>
      </w:ins>
      <w:ins w:id="249" w:author="Unknown Author" w:date="2025-11-02T13:41:25Z">
        <w:r>
          <w:rPr>
            <w:rFonts w:ascii="Times New Roman" w:hAnsi="Times New Roman"/>
            <w:color w:val="000000"/>
          </w:rPr>
          <w:t>benefit from the advantages</w:t>
        </w:r>
      </w:ins>
      <w:ins w:id="250" w:author="Unknown Author" w:date="2025-11-02T13:41:25Z">
        <w:r>
          <w:rPr>
            <w:rFonts w:ascii="Times New Roman" w:hAnsi="Times New Roman"/>
            <w:color w:val="000000"/>
          </w:rPr>
          <w:t xml:space="preserve"> of online transactions </w:t>
        </w:r>
      </w:ins>
      <w:ins w:id="251" w:author="Unknown Author" w:date="2025-11-02T13:41:25Z">
        <w:r>
          <w:rPr>
            <w:rFonts w:ascii="Times New Roman" w:hAnsi="Times New Roman"/>
            <w:color w:val="000000"/>
          </w:rPr>
          <w:t>(Statista, 2025)</w:t>
        </w:r>
      </w:ins>
      <w:ins w:id="252" w:author="Unknown Author" w:date="2025-11-02T13:41:25Z">
        <w:r>
          <w:rPr>
            <w:rFonts w:ascii="Times New Roman" w:hAnsi="Times New Roman"/>
            <w:color w:val="000000"/>
          </w:rPr>
          <w:t xml:space="preserve">. However, despite this evolution, most </w:t>
        </w:r>
      </w:ins>
      <w:ins w:id="253" w:author="Unknown Author" w:date="2025-11-02T13:41:25Z">
        <w:r>
          <w:rPr>
            <w:rFonts w:ascii="Times New Roman" w:hAnsi="Times New Roman"/>
            <w:color w:val="000000"/>
          </w:rPr>
          <w:t xml:space="preserve">e-commerce </w:t>
        </w:r>
      </w:ins>
      <w:ins w:id="254" w:author="Unknown Author" w:date="2025-11-02T13:41:25Z">
        <w:r>
          <w:rPr>
            <w:rFonts w:ascii="Times New Roman" w:hAnsi="Times New Roman"/>
            <w:color w:val="000000"/>
          </w:rPr>
          <w:t>businesses</w:t>
        </w:r>
      </w:ins>
      <w:ins w:id="255" w:author="Unknown Author" w:date="2025-11-02T13:41:25Z">
        <w:r>
          <w:rPr>
            <w:rFonts w:ascii="Times New Roman" w:hAnsi="Times New Roman"/>
            <w:color w:val="000000"/>
          </w:rPr>
          <w:t xml:space="preserve"> struggle </w:t>
        </w:r>
      </w:ins>
      <w:ins w:id="256" w:author="Unknown Author" w:date="2025-11-02T13:41:25Z">
        <w:r>
          <w:rPr>
            <w:rFonts w:ascii="Times New Roman" w:hAnsi="Times New Roman"/>
            <w:color w:val="000000"/>
          </w:rPr>
          <w:t>with</w:t>
        </w:r>
      </w:ins>
      <w:ins w:id="257" w:author="Unknown Author" w:date="2025-11-02T13:41:25Z">
        <w:r>
          <w:rPr>
            <w:rFonts w:ascii="Times New Roman" w:hAnsi="Times New Roman"/>
            <w:color w:val="000000"/>
          </w:rPr>
          <w:t xml:space="preserve"> customer retention, </w:t>
        </w:r>
      </w:ins>
      <w:ins w:id="258" w:author="Unknown Author" w:date="2025-11-02T13:41:25Z">
        <w:r>
          <w:rPr>
            <w:rFonts w:ascii="Times New Roman" w:hAnsi="Times New Roman"/>
            <w:color w:val="000000"/>
          </w:rPr>
          <w:t xml:space="preserve">particularly in maintaining </w:t>
        </w:r>
      </w:ins>
      <w:ins w:id="259" w:author="Unknown Author" w:date="2025-11-02T13:41:25Z">
        <w:r>
          <w:rPr>
            <w:rFonts w:ascii="Times New Roman" w:hAnsi="Times New Roman"/>
            <w:color w:val="000000"/>
          </w:rPr>
          <w:t xml:space="preserve">client loyalty. </w:t>
        </w:r>
      </w:ins>
      <w:ins w:id="260" w:author="Unknown Author" w:date="2025-11-02T13:41:25Z">
        <w:r>
          <w:rPr>
            <w:rFonts w:ascii="Times New Roman" w:hAnsi="Times New Roman"/>
            <w:color w:val="000000"/>
          </w:rPr>
          <w:t xml:space="preserve">According to recent data, </w:t>
        </w:r>
      </w:ins>
      <w:ins w:id="261" w:author="Unknown Author" w:date="2025-11-02T13:59:02Z">
        <w:r>
          <w:rPr>
            <w:rFonts w:ascii="Times New Roman" w:hAnsi="Times New Roman"/>
            <w:color w:val="000000"/>
          </w:rPr>
          <w:t xml:space="preserve"> </w:t>
        </w:r>
      </w:ins>
      <w:ins w:id="262" w:author="Unknown Author" w:date="2025-11-02T13:59:02Z">
        <w:r>
          <w:rPr>
            <w:rFonts w:ascii="Times New Roman" w:hAnsi="Times New Roman"/>
            <w:color w:val="000000"/>
          </w:rPr>
          <w:t>only 2-3% of visitor</w:t>
        </w:r>
      </w:ins>
      <w:ins w:id="263" w:author="Unknown Author" w:date="2025-11-02T13:59:02Z">
        <w:r>
          <w:rPr>
            <w:rFonts w:ascii="Times New Roman" w:hAnsi="Times New Roman"/>
            <w:color w:val="000000"/>
          </w:rPr>
          <w:t>s to</w:t>
        </w:r>
      </w:ins>
      <w:ins w:id="264" w:author="Unknown Author" w:date="2025-11-02T13:59:02Z">
        <w:r>
          <w:rPr>
            <w:rFonts w:ascii="Times New Roman" w:hAnsi="Times New Roman"/>
            <w:color w:val="000000"/>
          </w:rPr>
          <w:t xml:space="preserve"> e-commerce platform</w:t>
        </w:r>
      </w:ins>
      <w:ins w:id="265" w:author="Unknown Author" w:date="2025-11-02T13:59:02Z">
        <w:r>
          <w:rPr>
            <w:rFonts w:ascii="Times New Roman" w:hAnsi="Times New Roman"/>
            <w:color w:val="000000"/>
          </w:rPr>
          <w:t>s</w:t>
        </w:r>
      </w:ins>
      <w:ins w:id="266" w:author="Unknown Author" w:date="2025-11-02T13:59:02Z">
        <w:r>
          <w:rPr>
            <w:rFonts w:ascii="Times New Roman" w:hAnsi="Times New Roman"/>
            <w:color w:val="000000"/>
          </w:rPr>
          <w:t xml:space="preserve"> actually make purchases </w:t>
        </w:r>
      </w:ins>
      <w:ins w:id="267" w:author="Unknown Author" w:date="2025-11-02T13:59:02Z">
        <w:r>
          <w:rPr>
            <w:rFonts w:ascii="Times New Roman" w:hAnsi="Times New Roman"/>
            <w:color w:val="000000"/>
          </w:rPr>
          <w:t>(Oberlo, 2024), indicating significant conversion challenges</w:t>
        </w:r>
      </w:ins>
      <w:ins w:id="268" w:author="Unknown Author" w:date="2025-11-02T13:59:02Z">
        <w:r>
          <w:rPr>
            <w:rFonts w:ascii="Times New Roman" w:hAnsi="Times New Roman"/>
            <w:color w:val="000000"/>
          </w:rPr>
          <w:t>.</w:t>
        </w:r>
      </w:ins>
    </w:p>
    <w:p>
      <w:pPr>
        <w:pStyle w:val="Normal"/>
        <w:jc w:val="both"/>
        <w:rPr>
          <w:rFonts w:ascii="Times New Roman" w:hAnsi="Times New Roman"/>
          <w:color w:val="000000"/>
          <w:ins w:id="271" w:author="Unknown Author" w:date="2025-11-02T13:59:02Z"/>
        </w:rPr>
      </w:pPr>
      <w:ins w:id="270" w:author="Unknown Author" w:date="2025-11-02T14:34:33Z">
        <w:r>
          <w:rPr>
            <w:rFonts w:ascii="Times New Roman" w:hAnsi="Times New Roman"/>
            <w:color w:val="000000"/>
          </w:rPr>
          <w:t>Predicting purchase intention is crucial for e-commerce businesses because most website visitors leave without purchasing. This creates major challenges: companies cannot identify which visitors are likely to buy, resulting in wasted marketing spend on uninterested browsers and missed opportunities to convert high-intent visitors into long-term customers. Without predictive capabilities, businesses apply generic strategies to all visitors rather than targeted approaches based on purchase likelihood.</w:t>
        </w:r>
      </w:ins>
    </w:p>
    <w:p>
      <w:pPr>
        <w:pStyle w:val="Normal"/>
        <w:jc w:val="both"/>
        <w:rPr>
          <w:rFonts w:ascii="Times New Roman" w:hAnsi="Times New Roman"/>
          <w:color w:val="000000"/>
          <w:ins w:id="273" w:author="Unknown Author" w:date="2025-11-02T13:59:02Z"/>
        </w:rPr>
      </w:pPr>
      <w:ins w:id="272" w:author="Unknown Author" w:date="2025-11-02T14:35:07Z">
        <w:r>
          <w:rPr>
            <w:rFonts w:ascii="Times New Roman" w:hAnsi="Times New Roman"/>
            <w:color w:val="000000"/>
          </w:rPr>
          <w:t>This capstone project addresses these challenges by developing machine learning models to predict online shopping purchase intention. Using the Online Shoppers Purchasing Intention Dataset from the UCI Machine Learning Repository, this research will analyze behavioral patterns, temporal factors, and user characteristics to identify key predictors of purchase behavior.</w:t>
        </w:r>
      </w:ins>
    </w:p>
    <w:p>
      <w:pPr>
        <w:pStyle w:val="Normal"/>
        <w:jc w:val="both"/>
        <w:rPr>
          <w:rFonts w:ascii="Times New Roman" w:hAnsi="Times New Roman"/>
          <w:color w:val="000000"/>
          <w:ins w:id="277" w:author="Unknown Author" w:date="2025-11-02T14:56:32Z"/>
        </w:rPr>
      </w:pPr>
      <w:ins w:id="274" w:author="Unknown Author" w:date="2025-11-02T14:35:40Z">
        <w:r>
          <w:rPr>
            <w:rFonts w:ascii="Times New Roman" w:hAnsi="Times New Roman"/>
            <w:color w:val="000000"/>
          </w:rPr>
          <w:t xml:space="preserve">The significance of this project lies in its practical business impact. By accurately predicting purchase intention, e-commerce businesses can implement targeted retention strategies, optimize marketing budgets, and personalize customer experiences. This data-driven approach has the potential to increase conversion rates substantially, directly improving revenue and profitability while enhancing overall customer satisfaction </w:t>
        </w:r>
      </w:ins>
      <w:ins w:id="275" w:author="Unknown Author" w:date="2025-11-02T14:35:40Z">
        <w:r>
          <w:rPr>
            <w:rFonts w:ascii="Times New Roman" w:hAnsi="Times New Roman"/>
            <w:color w:val="000000"/>
          </w:rPr>
          <w:t>(Content Square, 2025)</w:t>
        </w:r>
      </w:ins>
      <w:ins w:id="276" w:author="Unknown Author" w:date="2025-11-02T14:35:40Z">
        <w:r>
          <w:rPr>
            <w:rFonts w:ascii="Times New Roman" w:hAnsi="Times New Roman"/>
            <w:color w:val="000000"/>
          </w:rPr>
          <w:t>.</w:t>
        </w:r>
      </w:ins>
    </w:p>
    <w:p>
      <w:pPr>
        <w:pStyle w:val="Normal"/>
        <w:jc w:val="both"/>
        <w:rPr>
          <w:rFonts w:ascii="Times New Roman" w:hAnsi="Times New Roman"/>
          <w:color w:val="000000"/>
          <w:ins w:id="279" w:author="Unknown Author" w:date="2025-11-02T14:56:32Z"/>
        </w:rPr>
      </w:pPr>
      <w:ins w:id="278" w:author="Unknown Author" w:date="2025-11-02T14:56:32Z">
        <w:r>
          <w:rPr>
            <w:rFonts w:ascii="Times New Roman" w:hAnsi="Times New Roman"/>
            <w:color w:val="000000"/>
          </w:rPr>
        </w:r>
      </w:ins>
    </w:p>
    <w:p>
      <w:pPr>
        <w:pStyle w:val="Normal"/>
        <w:jc w:val="both"/>
        <w:rPr>
          <w:rFonts w:ascii="Times New Roman" w:hAnsi="Times New Roman"/>
          <w:color w:val="000000"/>
          <w:ins w:id="281" w:author="Unknown Author" w:date="2025-11-02T14:56:32Z"/>
        </w:rPr>
      </w:pPr>
      <w:ins w:id="280" w:author="Unknown Author" w:date="2025-11-02T14:56:32Z">
        <w:r>
          <w:rPr>
            <w:rFonts w:ascii="Times New Roman" w:hAnsi="Times New Roman"/>
            <w:color w:val="000000"/>
          </w:rPr>
        </w:r>
      </w:ins>
    </w:p>
    <w:p>
      <w:pPr>
        <w:pStyle w:val="Normal"/>
        <w:jc w:val="both"/>
        <w:rPr>
          <w:rFonts w:ascii="Times New Roman" w:hAnsi="Times New Roman"/>
          <w:color w:val="000000"/>
          <w:ins w:id="283" w:author="Unknown Author" w:date="2025-11-02T14:56:32Z"/>
        </w:rPr>
      </w:pPr>
      <w:ins w:id="282" w:author="Unknown Author" w:date="2025-11-02T14:56:32Z">
        <w:r>
          <w:rPr>
            <w:rFonts w:ascii="Times New Roman" w:hAnsi="Times New Roman"/>
            <w:color w:val="000000"/>
          </w:rPr>
        </w:r>
      </w:ins>
    </w:p>
    <w:p>
      <w:pPr>
        <w:pStyle w:val="Normal"/>
        <w:jc w:val="both"/>
        <w:rPr>
          <w:rFonts w:ascii="Times New Roman" w:hAnsi="Times New Roman"/>
          <w:color w:val="000000"/>
          <w:ins w:id="285" w:author="Unknown Author" w:date="2025-11-02T14:56:32Z"/>
        </w:rPr>
      </w:pPr>
      <w:ins w:id="284" w:author="Unknown Author" w:date="2025-11-02T14:56:32Z">
        <w:r>
          <w:rPr>
            <w:rFonts w:ascii="Times New Roman" w:hAnsi="Times New Roman"/>
            <w:color w:val="000000"/>
          </w:rPr>
        </w:r>
      </w:ins>
    </w:p>
    <w:p>
      <w:pPr>
        <w:pStyle w:val="Normal"/>
        <w:jc w:val="both"/>
        <w:rPr>
          <w:rFonts w:ascii="Times New Roman" w:hAnsi="Times New Roman"/>
          <w:color w:val="000000"/>
          <w:ins w:id="287" w:author="Unknown Author" w:date="2025-11-02T14:56:32Z"/>
        </w:rPr>
      </w:pPr>
      <w:ins w:id="286" w:author="Unknown Author" w:date="2025-11-02T14:56:32Z">
        <w:r>
          <w:rPr>
            <w:rFonts w:ascii="Times New Roman" w:hAnsi="Times New Roman"/>
            <w:color w:val="000000"/>
          </w:rPr>
        </w:r>
      </w:ins>
    </w:p>
    <w:p>
      <w:pPr>
        <w:pStyle w:val="Normal"/>
        <w:jc w:val="both"/>
        <w:rPr>
          <w:rFonts w:ascii="Times New Roman" w:hAnsi="Times New Roman"/>
          <w:color w:val="000000"/>
          <w:ins w:id="289" w:author="Unknown Author" w:date="2025-11-02T14:56:32Z"/>
        </w:rPr>
      </w:pPr>
      <w:ins w:id="288" w:author="Unknown Author" w:date="2025-11-02T14:56:32Z">
        <w:r>
          <w:rPr>
            <w:rFonts w:ascii="Times New Roman" w:hAnsi="Times New Roman"/>
            <w:color w:val="000000"/>
          </w:rPr>
        </w:r>
      </w:ins>
    </w:p>
    <w:p>
      <w:pPr>
        <w:pStyle w:val="Normal"/>
        <w:jc w:val="both"/>
        <w:rPr>
          <w:rFonts w:ascii="Times New Roman" w:hAnsi="Times New Roman"/>
          <w:color w:val="000000"/>
          <w:ins w:id="291" w:author="Unknown Author" w:date="2025-11-02T14:56:32Z"/>
        </w:rPr>
      </w:pPr>
      <w:ins w:id="290" w:author="Unknown Author" w:date="2025-11-02T14:56:32Z">
        <w:r>
          <w:rPr>
            <w:rFonts w:ascii="Times New Roman" w:hAnsi="Times New Roman"/>
            <w:color w:val="000000"/>
          </w:rPr>
        </w:r>
      </w:ins>
    </w:p>
    <w:p>
      <w:pPr>
        <w:pStyle w:val="Normal"/>
        <w:jc w:val="both"/>
        <w:rPr>
          <w:rFonts w:ascii="Times New Roman" w:hAnsi="Times New Roman"/>
          <w:color w:val="000000"/>
          <w:ins w:id="293" w:author="Unknown Author" w:date="2025-11-02T14:56:32Z"/>
        </w:rPr>
      </w:pPr>
      <w:ins w:id="292" w:author="Unknown Author" w:date="2025-11-02T14:56:32Z">
        <w:r>
          <w:rPr>
            <w:rFonts w:ascii="Times New Roman" w:hAnsi="Times New Roman"/>
            <w:color w:val="000000"/>
          </w:rPr>
        </w:r>
      </w:ins>
    </w:p>
    <w:p>
      <w:pPr>
        <w:pStyle w:val="Normal"/>
        <w:jc w:val="both"/>
        <w:rPr>
          <w:rFonts w:ascii="Times New Roman" w:hAnsi="Times New Roman"/>
          <w:color w:val="000000"/>
          <w:ins w:id="295" w:author="Unknown Author" w:date="2025-11-02T14:56:32Z"/>
        </w:rPr>
      </w:pPr>
      <w:ins w:id="294" w:author="Unknown Author" w:date="2025-11-02T14:56:32Z">
        <w:r>
          <w:rPr>
            <w:rFonts w:ascii="Times New Roman" w:hAnsi="Times New Roman"/>
            <w:color w:val="000000"/>
          </w:rPr>
        </w:r>
      </w:ins>
    </w:p>
    <w:p>
      <w:pPr>
        <w:pStyle w:val="Normal"/>
        <w:jc w:val="both"/>
        <w:rPr>
          <w:rFonts w:ascii="Times New Roman" w:hAnsi="Times New Roman"/>
          <w:color w:val="000000"/>
          <w:ins w:id="297" w:author="Unknown Author" w:date="2025-11-02T14:56:32Z"/>
        </w:rPr>
      </w:pPr>
      <w:ins w:id="296" w:author="Unknown Author" w:date="2025-11-02T14:56:32Z">
        <w:r>
          <w:rPr>
            <w:rFonts w:ascii="Times New Roman" w:hAnsi="Times New Roman"/>
            <w:color w:val="000000"/>
          </w:rPr>
        </w:r>
      </w:ins>
    </w:p>
    <w:p>
      <w:pPr>
        <w:pStyle w:val="Normal"/>
        <w:jc w:val="both"/>
        <w:rPr>
          <w:rFonts w:ascii="Times New Roman" w:hAnsi="Times New Roman"/>
          <w:color w:val="000000"/>
          <w:ins w:id="299" w:author="Unknown Author" w:date="2025-11-02T14:56:32Z"/>
        </w:rPr>
      </w:pPr>
      <w:ins w:id="298" w:author="Unknown Author" w:date="2025-11-02T14:56:32Z">
        <w:r>
          <w:rPr>
            <w:rFonts w:ascii="Times New Roman" w:hAnsi="Times New Roman"/>
            <w:color w:val="000000"/>
          </w:rPr>
        </w:r>
      </w:ins>
    </w:p>
    <w:p>
      <w:pPr>
        <w:pStyle w:val="Normal"/>
        <w:jc w:val="both"/>
        <w:rPr>
          <w:rFonts w:ascii="Times New Roman" w:hAnsi="Times New Roman"/>
          <w:color w:val="000000"/>
          <w:ins w:id="301" w:author="Unknown Author" w:date="2025-11-02T14:56:32Z"/>
        </w:rPr>
      </w:pPr>
      <w:ins w:id="300" w:author="Unknown Author" w:date="2025-11-02T14:56:32Z">
        <w:r>
          <w:rPr>
            <w:rFonts w:ascii="Times New Roman" w:hAnsi="Times New Roman"/>
            <w:color w:val="000000"/>
          </w:rPr>
        </w:r>
      </w:ins>
    </w:p>
    <w:p>
      <w:pPr>
        <w:pStyle w:val="Normal"/>
        <w:jc w:val="both"/>
        <w:rPr>
          <w:rFonts w:ascii="Times New Roman" w:hAnsi="Times New Roman"/>
          <w:color w:val="000000"/>
          <w:ins w:id="303" w:author="Unknown Author" w:date="2025-11-02T14:56:32Z"/>
        </w:rPr>
      </w:pPr>
      <w:ins w:id="302" w:author="Unknown Author" w:date="2025-11-02T14:56:32Z">
        <w:r>
          <w:rPr>
            <w:rFonts w:ascii="Times New Roman" w:hAnsi="Times New Roman"/>
            <w:color w:val="000000"/>
          </w:rPr>
        </w:r>
      </w:ins>
    </w:p>
    <w:p>
      <w:pPr>
        <w:pStyle w:val="Normal"/>
        <w:jc w:val="both"/>
        <w:rPr>
          <w:rFonts w:ascii="Times New Roman" w:hAnsi="Times New Roman"/>
          <w:color w:val="000000"/>
          <w:ins w:id="305" w:author="Unknown Author" w:date="2025-11-02T14:56:32Z"/>
        </w:rPr>
      </w:pPr>
      <w:ins w:id="304" w:author="Unknown Author" w:date="2025-11-02T14:56:32Z">
        <w:r>
          <w:rPr>
            <w:rFonts w:ascii="Times New Roman" w:hAnsi="Times New Roman"/>
            <w:color w:val="000000"/>
          </w:rPr>
        </w:r>
      </w:ins>
    </w:p>
    <w:p>
      <w:pPr>
        <w:pStyle w:val="Normal"/>
        <w:jc w:val="both"/>
        <w:rPr>
          <w:rFonts w:ascii="Times New Roman" w:hAnsi="Times New Roman"/>
          <w:color w:val="000000"/>
          <w:ins w:id="307" w:author="Unknown Author" w:date="2025-11-02T13:59:02Z"/>
        </w:rPr>
      </w:pPr>
      <w:ins w:id="306" w:author="Unknown Author" w:date="2025-11-02T13:59:02Z">
        <w:r>
          <w:rPr>
            <w:rFonts w:ascii="Times New Roman" w:hAnsi="Times New Roman"/>
            <w:color w:val="000000"/>
          </w:rPr>
        </w:r>
      </w:ins>
    </w:p>
    <w:p>
      <w:pPr>
        <w:pStyle w:val="Normal"/>
        <w:jc w:val="both"/>
        <w:rPr>
          <w:rFonts w:ascii="Times New Roman" w:hAnsi="Times New Roman"/>
          <w:ins w:id="309" w:author="Unknown Author" w:date="2025-11-02T13:59:02Z"/>
        </w:rPr>
      </w:pPr>
      <w:ins w:id="308" w:author="Unknown Author" w:date="2025-11-02T13:59:02Z">
        <w:r>
          <w:rPr>
            <w:rFonts w:ascii="Times New Roman" w:hAnsi="Times New Roman"/>
          </w:rPr>
        </w:r>
      </w:ins>
    </w:p>
    <w:p>
      <w:pPr>
        <w:pStyle w:val="Normal"/>
        <w:jc w:val="both"/>
        <w:rPr>
          <w:rFonts w:ascii="Times New Roman" w:hAnsi="Times New Roman"/>
        </w:rPr>
      </w:pPr>
      <w:ins w:id="310" w:author="Unknown Author" w:date="2025-11-02T13:25:24Z">
        <w:r>
          <w:rPr>
            <w:rFonts w:ascii="Times New Roman" w:hAnsi="Times New Roman"/>
          </w:rPr>
          <w:t xml:space="preserve"> </w:t>
        </w:r>
      </w:ins>
    </w:p>
    <w:p>
      <w:pPr>
        <w:pStyle w:val="Heading1"/>
        <w:rPr>
          <w:ins w:id="313" w:author="Unknown Author" w:date="2025-11-02T14:56:49Z"/>
        </w:rPr>
      </w:pPr>
      <w:del w:id="311" w:author="Unknown Author" w:date="2025-11-02T14:56:49Z">
        <w:bookmarkStart w:id="1" w:name="_heading=h.30j0zll_Copy_1_Copy_1_Copy_1_"/>
        <w:bookmarkEnd w:id="1"/>
        <w:r>
          <w:rPr/>
          <w:delText>Chapter 1</w:delText>
        </w:r>
      </w:del>
      <w:ins w:id="312" w:author="Unknown Author" w:date="2025-11-02T14:56:49Z">
        <w:r>
          <w:rPr>
            <w:rFonts w:ascii="Times New Roman" w:hAnsi="Times New Roman"/>
            <w:color w:val="000000"/>
          </w:rPr>
          <w:t>Objectives</w:t>
        </w:r>
      </w:ins>
    </w:p>
    <w:p>
      <w:pPr>
        <w:pStyle w:val="Normal"/>
        <w:jc w:val="both"/>
        <w:rPr>
          <w:rFonts w:ascii="Times New Roman" w:hAnsi="Times New Roman"/>
          <w:color w:val="000000"/>
          <w:ins w:id="324" w:author="Unknown Author" w:date="2025-11-02T14:56:49Z"/>
        </w:rPr>
      </w:pPr>
      <w:ins w:id="314" w:author="Unknown Author" w:date="2025-11-02T14:56:49Z">
        <w:r>
          <w:rPr>
            <w:rFonts w:ascii="Times New Roman" w:hAnsi="Times New Roman"/>
            <w:color w:val="000000"/>
          </w:rPr>
          <w:t xml:space="preserve">This project is guided by the following business hypothesis: </w:t>
        </w:r>
      </w:ins>
      <w:ins w:id="315" w:author="Unknown Author" w:date="2025-11-02T14:56:49Z">
        <w:r>
          <w:rPr>
            <w:rFonts w:ascii="Times New Roman" w:hAnsi="Times New Roman"/>
            <w:color w:val="000000"/>
          </w:rPr>
          <w:t>by</w:t>
        </w:r>
      </w:ins>
      <w:ins w:id="316" w:author="Unknown Author" w:date="2025-11-02T14:56:49Z">
        <w:r>
          <w:rPr>
            <w:rFonts w:ascii="Times New Roman" w:hAnsi="Times New Roman"/>
            <w:color w:val="000000"/>
          </w:rPr>
          <w:t xml:space="preserve"> </w:t>
        </w:r>
      </w:ins>
      <w:ins w:id="317" w:author="Unknown Author" w:date="2025-11-02T14:56:49Z">
        <w:r>
          <w:rPr>
            <w:rFonts w:ascii="Times New Roman" w:hAnsi="Times New Roman"/>
            <w:color w:val="000000"/>
          </w:rPr>
          <w:t xml:space="preserve">predicting purchasing intention and conversion </w:t>
        </w:r>
      </w:ins>
      <w:ins w:id="318" w:author="Unknown Author" w:date="2025-11-02T14:56:49Z">
        <w:r>
          <w:rPr>
            <w:rFonts w:ascii="Times New Roman" w:hAnsi="Times New Roman"/>
            <w:color w:val="000000"/>
          </w:rPr>
          <w:t>patterns, business can use mac</w:t>
        </w:r>
      </w:ins>
      <w:ins w:id="319" w:author="Unknown Author" w:date="2025-11-02T14:56:49Z">
        <w:r>
          <w:rPr>
            <w:rFonts w:ascii="Times New Roman" w:hAnsi="Times New Roman"/>
            <w:color w:val="000000"/>
          </w:rPr>
          <w:t>hine learning to identify high-potential customers, create  better st</w:t>
        </w:r>
      </w:ins>
      <w:ins w:id="320" w:author="Unknown Author" w:date="2025-11-02T14:56:49Z">
        <w:r>
          <w:rPr>
            <w:rFonts w:ascii="Times New Roman" w:hAnsi="Times New Roman"/>
            <w:color w:val="000000"/>
          </w:rPr>
          <w:t>ra</w:t>
        </w:r>
      </w:ins>
      <w:ins w:id="321" w:author="Unknown Author" w:date="2025-11-02T14:56:49Z">
        <w:r>
          <w:rPr>
            <w:rFonts w:ascii="Times New Roman" w:hAnsi="Times New Roman"/>
            <w:color w:val="000000"/>
          </w:rPr>
          <w:t xml:space="preserve">tegies, and </w:t>
        </w:r>
      </w:ins>
      <w:ins w:id="322" w:author="Unknown Author" w:date="2025-11-02T14:56:49Z">
        <w:r>
          <w:rPr>
            <w:rFonts w:ascii="Times New Roman" w:hAnsi="Times New Roman"/>
            <w:color w:val="000000"/>
          </w:rPr>
          <w:t xml:space="preserve">significantly </w:t>
        </w:r>
      </w:ins>
      <w:ins w:id="323" w:author="Unknown Author" w:date="2025-11-02T14:56:49Z">
        <w:r>
          <w:rPr>
            <w:rFonts w:ascii="Times New Roman" w:hAnsi="Times New Roman"/>
            <w:color w:val="000000"/>
          </w:rPr>
          <w:t>improve their conversion rates.</w:t>
        </w:r>
      </w:ins>
    </w:p>
    <w:p>
      <w:pPr>
        <w:pStyle w:val="Normal"/>
        <w:jc w:val="both"/>
        <w:rPr>
          <w:rFonts w:ascii="Times New Roman" w:hAnsi="Times New Roman"/>
          <w:color w:val="000000"/>
          <w:ins w:id="328" w:author="Unknown Author" w:date="2025-11-02T14:56:49Z"/>
        </w:rPr>
      </w:pPr>
      <w:ins w:id="325" w:author="Unknown Author" w:date="2025-11-02T14:56:49Z">
        <w:r>
          <w:rPr>
            <w:rFonts w:ascii="Times New Roman" w:hAnsi="Times New Roman"/>
            <w:color w:val="000000"/>
          </w:rPr>
          <w:t>Th</w:t>
        </w:r>
      </w:ins>
      <w:ins w:id="326" w:author="Unknown Author" w:date="2025-11-02T14:56:49Z">
        <w:r>
          <w:rPr>
            <w:rFonts w:ascii="Times New Roman" w:hAnsi="Times New Roman"/>
            <w:color w:val="000000"/>
          </w:rPr>
          <w:t xml:space="preserve">is capstone has </w:t>
        </w:r>
      </w:ins>
      <w:ins w:id="327" w:author="Unknown Author" w:date="2025-11-02T14:56:49Z">
        <w:r>
          <w:rPr>
            <w:rFonts w:ascii="Times New Roman" w:hAnsi="Times New Roman"/>
            <w:color w:val="000000"/>
          </w:rPr>
          <w:t>four clear objectives:</w:t>
        </w:r>
      </w:ins>
    </w:p>
    <w:p>
      <w:pPr>
        <w:pStyle w:val="Normal"/>
        <w:jc w:val="both"/>
        <w:rPr>
          <w:rFonts w:ascii="Times New Roman" w:hAnsi="Times New Roman"/>
          <w:color w:val="000000"/>
          <w:ins w:id="331" w:author="Unknown Author" w:date="2025-11-02T14:56:49Z"/>
        </w:rPr>
      </w:pPr>
      <w:ins w:id="329" w:author="Unknown Author" w:date="2025-11-02T14:56:49Z">
        <w:r>
          <w:rPr>
            <w:rFonts w:ascii="Times New Roman" w:hAnsi="Times New Roman"/>
            <w:color w:val="000000"/>
          </w:rPr>
          <w:t xml:space="preserve">1. </w:t>
        </w:r>
      </w:ins>
      <w:ins w:id="330" w:author="Unknown Author" w:date="2025-11-02T14:56:49Z">
        <w:r>
          <w:rPr>
            <w:rFonts w:ascii="Times New Roman" w:hAnsi="Times New Roman"/>
            <w:color w:val="000000"/>
          </w:rPr>
          <w:t>To build and test different machine learning models (like Regression and Random Forest) that can predict which visitors will make a purchase. The goal is to create models that are accurate enough for businesses to trust and use in their decision-making.</w:t>
        </w:r>
      </w:ins>
    </w:p>
    <w:p>
      <w:pPr>
        <w:pStyle w:val="Normal"/>
        <w:jc w:val="both"/>
        <w:rPr>
          <w:rFonts w:ascii="Times New Roman" w:hAnsi="Times New Roman"/>
          <w:color w:val="000000"/>
          <w:ins w:id="333" w:author="Unknown Author" w:date="2025-11-02T14:56:49Z"/>
        </w:rPr>
      </w:pPr>
      <w:ins w:id="332" w:author="Unknown Author" w:date="2025-11-02T14:56:49Z">
        <w:r>
          <w:rPr>
            <w:rFonts w:ascii="Times New Roman" w:hAnsi="Times New Roman"/>
            <w:color w:val="000000"/>
          </w:rPr>
          <w:t>2. To find out what factors make people more likely to buy. This includes analyzing visitor behavior (how they browse the website), timing factors (like special days or weekends), and user characteristics (new vs. returning customers). Understanding these patterns will help businesses know what drives purchases.</w:t>
        </w:r>
      </w:ins>
    </w:p>
    <w:p>
      <w:pPr>
        <w:pStyle w:val="Normal"/>
        <w:jc w:val="both"/>
        <w:rPr>
          <w:rFonts w:ascii="Times New Roman" w:hAnsi="Times New Roman"/>
          <w:color w:val="000000"/>
          <w:ins w:id="335" w:author="Unknown Author" w:date="2025-11-02T14:56:49Z"/>
        </w:rPr>
      </w:pPr>
      <w:ins w:id="334" w:author="Unknown Author" w:date="2025-11-02T14:56:49Z">
        <w:r>
          <w:rPr>
            <w:rFonts w:ascii="Times New Roman" w:hAnsi="Times New Roman"/>
            <w:color w:val="000000"/>
          </w:rPr>
          <w:t>3. To create practical strategies that businesses can use to increase conversions. These strategies will be customized for different types of customers, with specific recommendations for engaging each group effectively.</w:t>
        </w:r>
      </w:ins>
    </w:p>
    <w:p>
      <w:pPr>
        <w:pStyle w:val="Normal"/>
        <w:jc w:val="both"/>
        <w:rPr>
          <w:rFonts w:ascii="Times New Roman" w:hAnsi="Times New Roman"/>
          <w:color w:val="000000"/>
          <w:ins w:id="337" w:author="Unknown Author" w:date="2025-11-02T14:56:49Z"/>
        </w:rPr>
      </w:pPr>
      <w:ins w:id="336" w:author="Unknown Author" w:date="2025-11-02T14:56:49Z">
        <w:r>
          <w:rPr>
            <w:rFonts w:ascii="Times New Roman" w:hAnsi="Times New Roman"/>
            <w:color w:val="000000"/>
          </w:rPr>
          <w:t>4. To build a visual dashboard that shows the predictions and recommendations in a simple, easy-to-understand way. This tool will help business managers make quick decisions without needing to be data experts.</w:t>
        </w:r>
      </w:ins>
    </w:p>
    <w:p>
      <w:pPr>
        <w:pStyle w:val="Normal"/>
        <w:rPr>
          <w:rFonts w:ascii="Times New Roman" w:hAnsi="Times New Roman"/>
          <w:color w:val="000000"/>
          <w:ins w:id="339" w:author="Unknown Author" w:date="2025-11-02T14:56:49Z"/>
        </w:rPr>
      </w:pPr>
      <w:ins w:id="338" w:author="Unknown Author" w:date="2025-11-02T14:56:49Z">
        <w:r>
          <w:rPr>
            <w:rFonts w:ascii="Times New Roman" w:hAnsi="Times New Roman"/>
            <w:color w:val="000000"/>
          </w:rPr>
        </w:r>
      </w:ins>
    </w:p>
    <w:p>
      <w:pPr>
        <w:pStyle w:val="Normal"/>
        <w:rPr>
          <w:ins w:id="341" w:author="Unknown Author" w:date="2025-11-02T14:56:49Z"/>
        </w:rPr>
      </w:pPr>
      <w:ins w:id="340" w:author="Unknown Author" w:date="2025-11-02T14:56:49Z">
        <w:r>
          <w:rPr/>
        </w:r>
      </w:ins>
    </w:p>
    <w:p>
      <w:pPr>
        <w:pStyle w:val="Normal"/>
        <w:rPr>
          <w:ins w:id="343" w:author="Unknown Author" w:date="2025-11-02T14:56:49Z"/>
        </w:rPr>
      </w:pPr>
      <w:ins w:id="342" w:author="Unknown Author" w:date="2025-11-02T14:56:49Z">
        <w:r>
          <w:rPr/>
        </w:r>
      </w:ins>
    </w:p>
    <w:p>
      <w:pPr>
        <w:pStyle w:val="Normal"/>
        <w:rPr>
          <w:ins w:id="345" w:author="Unknown Author" w:date="2025-11-02T14:56:49Z"/>
        </w:rPr>
      </w:pPr>
      <w:ins w:id="344" w:author="Unknown Author" w:date="2025-11-02T14:56:49Z">
        <w:r>
          <w:rPr/>
        </w:r>
      </w:ins>
    </w:p>
    <w:p>
      <w:pPr>
        <w:pStyle w:val="Normal"/>
        <w:rPr>
          <w:ins w:id="347" w:author="Unknown Author" w:date="2025-11-02T14:56:49Z"/>
        </w:rPr>
      </w:pPr>
      <w:ins w:id="346" w:author="Unknown Author" w:date="2025-11-02T14:56:49Z">
        <w:r>
          <w:rPr/>
        </w:r>
      </w:ins>
    </w:p>
    <w:p>
      <w:pPr>
        <w:pStyle w:val="Normal"/>
        <w:rPr>
          <w:ins w:id="349" w:author="Unknown Author" w:date="2025-11-02T14:56:49Z"/>
        </w:rPr>
      </w:pPr>
      <w:ins w:id="348" w:author="Unknown Author" w:date="2025-11-02T14:56:49Z">
        <w:r>
          <w:rPr/>
        </w:r>
      </w:ins>
    </w:p>
    <w:p>
      <w:pPr>
        <w:pStyle w:val="Normal"/>
        <w:rPr>
          <w:ins w:id="351" w:author="Unknown Author" w:date="2025-11-02T14:56:49Z"/>
        </w:rPr>
      </w:pPr>
      <w:ins w:id="350" w:author="Unknown Author" w:date="2025-11-02T14:56:49Z">
        <w:r>
          <w:rPr/>
        </w:r>
      </w:ins>
    </w:p>
    <w:p>
      <w:pPr>
        <w:pStyle w:val="Normal"/>
        <w:rPr>
          <w:ins w:id="353" w:author="Unknown Author" w:date="2025-11-02T14:56:49Z"/>
        </w:rPr>
      </w:pPr>
      <w:ins w:id="352" w:author="Unknown Author" w:date="2025-11-02T14:56:49Z">
        <w:r>
          <w:rPr/>
        </w:r>
      </w:ins>
    </w:p>
    <w:p>
      <w:pPr>
        <w:pStyle w:val="Normal"/>
        <w:rPr>
          <w:ins w:id="355" w:author="Unknown Author" w:date="2025-11-02T14:56:49Z"/>
        </w:rPr>
      </w:pPr>
      <w:ins w:id="354" w:author="Unknown Author" w:date="2025-11-02T14:56:49Z">
        <w:r>
          <w:rPr/>
        </w:r>
      </w:ins>
    </w:p>
    <w:p>
      <w:pPr>
        <w:pStyle w:val="Normal"/>
        <w:rPr>
          <w:ins w:id="357" w:author="Unknown Author" w:date="2025-11-02T14:56:49Z"/>
        </w:rPr>
      </w:pPr>
      <w:ins w:id="356" w:author="Unknown Author" w:date="2025-11-02T14:56:49Z">
        <w:r>
          <w:rPr/>
        </w:r>
      </w:ins>
    </w:p>
    <w:p>
      <w:pPr>
        <w:pStyle w:val="Normal"/>
        <w:rPr>
          <w:ins w:id="359" w:author="Unknown Author" w:date="2025-11-02T14:56:49Z"/>
        </w:rPr>
      </w:pPr>
      <w:ins w:id="358" w:author="Unknown Author" w:date="2025-11-02T14:56:49Z">
        <w:r>
          <w:rPr/>
        </w:r>
      </w:ins>
    </w:p>
    <w:p>
      <w:pPr>
        <w:pStyle w:val="Normal"/>
        <w:rPr>
          <w:ins w:id="361" w:author="Unknown Author" w:date="2025-11-02T14:56:49Z"/>
        </w:rPr>
      </w:pPr>
      <w:ins w:id="360" w:author="Unknown Author" w:date="2025-11-02T14:56:49Z">
        <w:r>
          <w:rPr/>
        </w:r>
      </w:ins>
    </w:p>
    <w:p>
      <w:pPr>
        <w:pStyle w:val="Normal"/>
        <w:rPr>
          <w:ins w:id="363" w:author="Unknown Author" w:date="2025-11-02T14:56:49Z"/>
        </w:rPr>
      </w:pPr>
      <w:ins w:id="362" w:author="Unknown Author" w:date="2025-11-02T14:56:49Z">
        <w:r>
          <w:rPr/>
        </w:r>
      </w:ins>
    </w:p>
    <w:p>
      <w:pPr>
        <w:pStyle w:val="Normal"/>
        <w:rPr>
          <w:ins w:id="365" w:author="Unknown Author" w:date="2025-11-02T14:56:49Z"/>
        </w:rPr>
      </w:pPr>
      <w:ins w:id="364" w:author="Unknown Author" w:date="2025-11-02T14:56:49Z">
        <w:r>
          <w:rPr/>
        </w:r>
      </w:ins>
    </w:p>
    <w:p>
      <w:pPr>
        <w:pStyle w:val="Normal"/>
        <w:rPr>
          <w:ins w:id="367" w:author="Unknown Author" w:date="2025-11-02T14:56:49Z"/>
        </w:rPr>
      </w:pPr>
      <w:ins w:id="366" w:author="Unknown Author" w:date="2025-11-02T14:56:49Z">
        <w:r>
          <w:rPr/>
        </w:r>
      </w:ins>
    </w:p>
    <w:p>
      <w:pPr>
        <w:pStyle w:val="Normal"/>
        <w:rPr>
          <w:ins w:id="369" w:author="Unknown Author" w:date="2025-11-02T14:56:49Z"/>
        </w:rPr>
      </w:pPr>
      <w:ins w:id="368" w:author="Unknown Author" w:date="2025-11-02T14:56:49Z">
        <w:r>
          <w:rPr/>
        </w:r>
      </w:ins>
    </w:p>
    <w:p>
      <w:pPr>
        <w:pStyle w:val="Normal"/>
        <w:rPr>
          <w:ins w:id="371" w:author="Unknown Author" w:date="2025-11-02T14:56:49Z"/>
        </w:rPr>
      </w:pPr>
      <w:ins w:id="370" w:author="Unknown Author" w:date="2025-11-02T14:56:49Z">
        <w:r>
          <w:rPr/>
        </w:r>
      </w:ins>
    </w:p>
    <w:p>
      <w:pPr>
        <w:pStyle w:val="Normal"/>
        <w:rPr>
          <w:ins w:id="373" w:author="Unknown Author" w:date="2025-11-02T14:56:49Z"/>
        </w:rPr>
      </w:pPr>
      <w:ins w:id="372" w:author="Unknown Author" w:date="2025-11-02T14:56:49Z">
        <w:r>
          <w:rPr/>
        </w:r>
      </w:ins>
    </w:p>
    <w:p>
      <w:pPr>
        <w:pStyle w:val="Heading1"/>
        <w:rPr>
          <w:rFonts w:ascii="Times New Roman" w:hAnsi="Times New Roman"/>
          <w:ins w:id="375" w:author="Unknown Author" w:date="2025-11-02T19:53:38Z"/>
        </w:rPr>
      </w:pPr>
      <w:ins w:id="374" w:author="Unknown Author" w:date="2025-11-02T19:53:38Z">
        <w:r>
          <w:rPr>
            <w:rFonts w:ascii="Times New Roman" w:hAnsi="Times New Roman"/>
          </w:rPr>
          <w:t>Problem Definition</w:t>
        </w:r>
      </w:ins>
    </w:p>
    <w:p>
      <w:pPr>
        <w:pStyle w:val="Normal"/>
        <w:jc w:val="both"/>
        <w:rPr>
          <w:rFonts w:ascii="Times New Roman" w:hAnsi="Times New Roman"/>
          <w:ins w:id="377" w:author="Unknown Author" w:date="2025-11-03T17:30:20Z"/>
        </w:rPr>
      </w:pPr>
      <w:ins w:id="376" w:author="Unknown Author" w:date="2025-11-03T17:30:20Z">
        <w:r>
          <w:rPr>
            <w:rFonts w:ascii="Times New Roman" w:hAnsi="Times New Roman"/>
          </w:rPr>
          <w:t xml:space="preserve">A large number of people who visit their sites do not make a purchase. In fact, only 2-3% of visitors purchase products, leaving a whopping 97-98% of people empty-handed (Oberlo, 2024). This is exasperating for businesses as the businesses spend a considerable amount of money on advertisements to attract visitors to sites, yet barely any of them turn out to be paying customers. They are literally throwing money at people who wouldn't purchase in the first place. </w:t>
        </w:r>
      </w:ins>
    </w:p>
    <w:p>
      <w:pPr>
        <w:pStyle w:val="Normal"/>
        <w:jc w:val="both"/>
        <w:rPr>
          <w:rFonts w:ascii="Times New Roman" w:hAnsi="Times New Roman"/>
          <w:ins w:id="379" w:author="Unknown Author" w:date="2025-11-03T17:30:20Z"/>
        </w:rPr>
      </w:pPr>
      <w:ins w:id="378" w:author="Unknown Author" w:date="2025-11-03T17:30:20Z">
        <w:r>
          <w:rPr>
            <w:rFonts w:ascii="Times New Roman" w:hAnsi="Times New Roman"/>
          </w:rPr>
          <w:t xml:space="preserve">The critical problem here is that businesses cannot distinguish between a visitor who is considering a purchase and one who is only window shopping. As a result of this challenge, businesses end up treating visitors in the same way since they cannot predict who is likely to make a purchase. This means that they will waste money on marketing campaigns targeting visitors who are not interested in purchasing. </w:t>
        </w:r>
      </w:ins>
    </w:p>
    <w:p>
      <w:pPr>
        <w:pStyle w:val="Normal"/>
        <w:jc w:val="both"/>
        <w:rPr>
          <w:rFonts w:ascii="Times New Roman" w:hAnsi="Times New Roman"/>
          <w:ins w:id="381" w:author="Unknown Author" w:date="2025-11-02T19:53:38Z"/>
        </w:rPr>
      </w:pPr>
      <w:ins w:id="380" w:author="Unknown Author" w:date="2025-11-03T17:30:20Z">
        <w:r>
          <w:rPr>
            <w:rFonts w:ascii="Times New Roman" w:hAnsi="Times New Roman"/>
          </w:rPr>
          <w:t>This is a problem that is costing businesses real money. It is impacting marketing budgets as they are spent on the wrong people, and customers are losing the business as a result. A small increase in conversion rates will result in a large increase in the bottom line. This is what makes this solution imperative in today’s competitive marketplace.</w:t>
        </w:r>
      </w:ins>
    </w:p>
    <w:p>
      <w:pPr>
        <w:pStyle w:val="Normal"/>
        <w:rPr>
          <w:rFonts w:ascii="Times New Roman" w:hAnsi="Times New Roman"/>
          <w:ins w:id="383" w:author="Unknown Author" w:date="2025-11-02T19:53:38Z"/>
        </w:rPr>
      </w:pPr>
      <w:ins w:id="382" w:author="Unknown Author" w:date="2025-11-02T19:53:38Z">
        <w:r>
          <w:rPr>
            <w:rFonts w:ascii="Times New Roman" w:hAnsi="Times New Roman"/>
          </w:rPr>
        </w:r>
      </w:ins>
    </w:p>
    <w:p>
      <w:pPr>
        <w:pStyle w:val="Normal"/>
        <w:rPr>
          <w:ins w:id="385" w:author="Unknown Author" w:date="2025-11-02T19:53:38Z"/>
        </w:rPr>
      </w:pPr>
      <w:ins w:id="384" w:author="Unknown Author" w:date="2025-11-02T19:53:38Z">
        <w:r>
          <w:rPr/>
        </w:r>
      </w:ins>
    </w:p>
    <w:p>
      <w:pPr>
        <w:pStyle w:val="Normal"/>
        <w:rPr>
          <w:ins w:id="387" w:author="Unknown Author" w:date="2025-11-02T19:53:38Z"/>
        </w:rPr>
      </w:pPr>
      <w:ins w:id="386" w:author="Unknown Author" w:date="2025-11-02T19:53:38Z">
        <w:r>
          <w:rPr/>
        </w:r>
      </w:ins>
    </w:p>
    <w:p>
      <w:pPr>
        <w:pStyle w:val="Normal"/>
        <w:rPr>
          <w:ins w:id="389" w:author="Unknown Author" w:date="2025-11-02T19:53:38Z"/>
        </w:rPr>
      </w:pPr>
      <w:ins w:id="388" w:author="Unknown Author" w:date="2025-11-02T19:53:38Z">
        <w:r>
          <w:rPr/>
        </w:r>
      </w:ins>
    </w:p>
    <w:p>
      <w:pPr>
        <w:pStyle w:val="Normal"/>
        <w:rPr>
          <w:ins w:id="391" w:author="Unknown Author" w:date="2025-11-02T19:53:38Z"/>
        </w:rPr>
      </w:pPr>
      <w:ins w:id="390" w:author="Unknown Author" w:date="2025-11-02T19:53:38Z">
        <w:r>
          <w:rPr/>
        </w:r>
      </w:ins>
    </w:p>
    <w:p>
      <w:pPr>
        <w:pStyle w:val="Normal"/>
        <w:rPr>
          <w:ins w:id="393" w:author="Unknown Author" w:date="2025-11-02T19:53:38Z"/>
        </w:rPr>
      </w:pPr>
      <w:ins w:id="392" w:author="Unknown Author" w:date="2025-11-02T19:53:38Z">
        <w:r>
          <w:rPr/>
        </w:r>
      </w:ins>
    </w:p>
    <w:p>
      <w:pPr>
        <w:pStyle w:val="Normal"/>
        <w:rPr>
          <w:ins w:id="395" w:author="Unknown Author" w:date="2025-11-02T19:53:38Z"/>
        </w:rPr>
      </w:pPr>
      <w:ins w:id="394" w:author="Unknown Author" w:date="2025-11-02T19:53:38Z">
        <w:r>
          <w:rPr/>
        </w:r>
      </w:ins>
    </w:p>
    <w:p>
      <w:pPr>
        <w:pStyle w:val="Normal"/>
        <w:rPr>
          <w:ins w:id="397" w:author="Unknown Author" w:date="2025-11-02T19:53:38Z"/>
        </w:rPr>
      </w:pPr>
      <w:ins w:id="396" w:author="Unknown Author" w:date="2025-11-02T19:53:38Z">
        <w:r>
          <w:rPr/>
        </w:r>
      </w:ins>
    </w:p>
    <w:p>
      <w:pPr>
        <w:pStyle w:val="Normal"/>
        <w:rPr>
          <w:ins w:id="399" w:author="Unknown Author" w:date="2025-11-02T19:53:38Z"/>
        </w:rPr>
      </w:pPr>
      <w:ins w:id="398" w:author="Unknown Author" w:date="2025-11-02T19:53:38Z">
        <w:r>
          <w:rPr/>
        </w:r>
      </w:ins>
    </w:p>
    <w:p>
      <w:pPr>
        <w:pStyle w:val="Normal"/>
        <w:rPr>
          <w:ins w:id="401" w:author="Unknown Author" w:date="2025-11-02T19:53:38Z"/>
        </w:rPr>
      </w:pPr>
      <w:ins w:id="400" w:author="Unknown Author" w:date="2025-11-02T19:53:38Z">
        <w:r>
          <w:rPr/>
        </w:r>
      </w:ins>
    </w:p>
    <w:p>
      <w:pPr>
        <w:pStyle w:val="Normal"/>
        <w:rPr>
          <w:ins w:id="403" w:author="Unknown Author" w:date="2025-11-02T19:53:38Z"/>
        </w:rPr>
      </w:pPr>
      <w:ins w:id="402" w:author="Unknown Author" w:date="2025-11-02T19:53:38Z">
        <w:r>
          <w:rPr/>
        </w:r>
      </w:ins>
    </w:p>
    <w:p>
      <w:pPr>
        <w:pStyle w:val="Normal"/>
        <w:rPr>
          <w:ins w:id="405" w:author="Unknown Author" w:date="2025-11-02T19:53:38Z"/>
        </w:rPr>
      </w:pPr>
      <w:ins w:id="404" w:author="Unknown Author" w:date="2025-11-02T19:53:38Z">
        <w:r>
          <w:rPr/>
        </w:r>
      </w:ins>
    </w:p>
    <w:p>
      <w:pPr>
        <w:pStyle w:val="Normal"/>
        <w:rPr>
          <w:ins w:id="407" w:author="Unknown Author" w:date="2025-11-02T19:53:38Z"/>
        </w:rPr>
      </w:pPr>
      <w:ins w:id="406" w:author="Unknown Author" w:date="2025-11-02T19:53:38Z">
        <w:r>
          <w:rPr/>
        </w:r>
      </w:ins>
    </w:p>
    <w:p>
      <w:pPr>
        <w:pStyle w:val="Normal"/>
        <w:rPr>
          <w:ins w:id="409" w:author="Unknown Author" w:date="2025-11-02T19:53:38Z"/>
        </w:rPr>
      </w:pPr>
      <w:ins w:id="408" w:author="Unknown Author" w:date="2025-11-02T19:53:38Z">
        <w:r>
          <w:rPr/>
        </w:r>
      </w:ins>
    </w:p>
    <w:p>
      <w:pPr>
        <w:pStyle w:val="Normal"/>
        <w:rPr>
          <w:ins w:id="411" w:author="Unknown Author" w:date="2025-11-02T19:53:38Z"/>
        </w:rPr>
      </w:pPr>
      <w:ins w:id="410" w:author="Unknown Author" w:date="2025-11-02T19:53:38Z">
        <w:r>
          <w:rPr/>
        </w:r>
      </w:ins>
    </w:p>
    <w:p>
      <w:pPr>
        <w:pStyle w:val="Normal"/>
        <w:rPr>
          <w:ins w:id="413" w:author="Unknown Author" w:date="2025-11-02T19:53:38Z"/>
        </w:rPr>
      </w:pPr>
      <w:ins w:id="412" w:author="Unknown Author" w:date="2025-11-02T19:53:38Z">
        <w:r>
          <w:rPr/>
        </w:r>
      </w:ins>
    </w:p>
    <w:p>
      <w:pPr>
        <w:pStyle w:val="Normal"/>
        <w:rPr>
          <w:ins w:id="415" w:author="Unknown Author" w:date="2025-11-02T19:53:38Z"/>
        </w:rPr>
      </w:pPr>
      <w:ins w:id="414" w:author="Unknown Author" w:date="2025-11-02T19:53:38Z">
        <w:r>
          <w:rPr/>
        </w:r>
      </w:ins>
    </w:p>
    <w:p>
      <w:pPr>
        <w:pStyle w:val="Normal"/>
        <w:rPr>
          <w:ins w:id="417" w:author="Unknown Author" w:date="2025-11-02T19:53:38Z"/>
        </w:rPr>
      </w:pPr>
      <w:ins w:id="416" w:author="Unknown Author" w:date="2025-11-02T19:53:38Z">
        <w:r>
          <w:rPr/>
        </w:r>
      </w:ins>
    </w:p>
    <w:p>
      <w:pPr>
        <w:pStyle w:val="Normal"/>
        <w:rPr>
          <w:ins w:id="419" w:author="Unknown Author" w:date="2025-11-02T19:53:38Z"/>
        </w:rPr>
      </w:pPr>
      <w:ins w:id="418" w:author="Unknown Author" w:date="2025-11-02T19:53:38Z">
        <w:r>
          <w:rPr/>
        </w:r>
      </w:ins>
    </w:p>
    <w:p>
      <w:pPr>
        <w:pStyle w:val="Normal"/>
        <w:rPr>
          <w:ins w:id="421" w:author="Unknown Author" w:date="2025-11-02T19:53:38Z"/>
        </w:rPr>
      </w:pPr>
      <w:ins w:id="420" w:author="Unknown Author" w:date="2025-11-02T19:53:38Z">
        <w:r>
          <w:rPr/>
        </w:r>
      </w:ins>
    </w:p>
    <w:p>
      <w:pPr>
        <w:pStyle w:val="Normal"/>
        <w:rPr>
          <w:ins w:id="423" w:author="Unknown Author" w:date="2025-11-02T19:53:38Z"/>
        </w:rPr>
      </w:pPr>
      <w:ins w:id="422" w:author="Unknown Author" w:date="2025-11-02T19:53:38Z">
        <w:r>
          <w:rPr/>
        </w:r>
      </w:ins>
    </w:p>
    <w:p>
      <w:pPr>
        <w:pStyle w:val="Normal"/>
        <w:rPr>
          <w:ins w:id="425" w:author="Unknown Author" w:date="2025-11-02T19:53:38Z"/>
        </w:rPr>
      </w:pPr>
      <w:ins w:id="424" w:author="Unknown Author" w:date="2025-11-02T19:53:38Z">
        <w:r>
          <w:rPr/>
        </w:r>
      </w:ins>
    </w:p>
    <w:p>
      <w:pPr>
        <w:pStyle w:val="Normal"/>
        <w:rPr>
          <w:ins w:id="427" w:author="Unknown Author" w:date="2025-11-02T19:53:38Z"/>
        </w:rPr>
      </w:pPr>
      <w:ins w:id="426" w:author="Unknown Author" w:date="2025-11-02T19:53:38Z">
        <w:r>
          <w:rPr/>
        </w:r>
      </w:ins>
    </w:p>
    <w:p>
      <w:pPr>
        <w:pStyle w:val="Normal"/>
        <w:rPr>
          <w:ins w:id="429" w:author="Unknown Author" w:date="2025-11-02T19:53:38Z"/>
        </w:rPr>
      </w:pPr>
      <w:ins w:id="428" w:author="Unknown Author" w:date="2025-11-02T19:53:38Z">
        <w:r>
          <w:rPr/>
        </w:r>
      </w:ins>
    </w:p>
    <w:p>
      <w:pPr>
        <w:pStyle w:val="Normal"/>
        <w:rPr>
          <w:ins w:id="431" w:author="Unknown Author" w:date="2025-11-02T19:53:38Z"/>
        </w:rPr>
      </w:pPr>
      <w:ins w:id="430" w:author="Unknown Author" w:date="2025-11-02T19:53:38Z">
        <w:r>
          <w:rPr/>
        </w:r>
      </w:ins>
    </w:p>
    <w:p>
      <w:pPr>
        <w:pStyle w:val="Normal"/>
        <w:rPr>
          <w:ins w:id="433" w:author="Unknown Author" w:date="2025-11-02T19:53:38Z"/>
        </w:rPr>
      </w:pPr>
      <w:ins w:id="432" w:author="Unknown Author" w:date="2025-11-02T19:53:38Z">
        <w:r>
          <w:rPr/>
        </w:r>
      </w:ins>
    </w:p>
    <w:p>
      <w:pPr>
        <w:pStyle w:val="Normal"/>
        <w:rPr>
          <w:ins w:id="435" w:author="Unknown Author" w:date="2025-11-02T19:53:38Z"/>
        </w:rPr>
      </w:pPr>
      <w:ins w:id="434" w:author="Unknown Author" w:date="2025-11-02T19:53:38Z">
        <w:r>
          <w:rPr/>
        </w:r>
      </w:ins>
    </w:p>
    <w:p>
      <w:pPr>
        <w:pStyle w:val="Heading1"/>
        <w:rPr>
          <w:ins w:id="437" w:author="Unknown Author" w:date="2025-11-02T19:53:38Z"/>
        </w:rPr>
      </w:pPr>
      <w:ins w:id="436" w:author="Unknown Author" w:date="2025-11-02T19:53:38Z">
        <w:r>
          <w:rPr/>
          <w:t>Scope</w:t>
        </w:r>
      </w:ins>
    </w:p>
    <w:p>
      <w:pPr>
        <w:pStyle w:val="Normal"/>
        <w:rPr>
          <w:ins w:id="439" w:author="Unknown Author" w:date="2025-11-02T19:53:38Z"/>
        </w:rPr>
      </w:pPr>
      <w:ins w:id="438" w:author="Unknown Author" w:date="2025-11-02T19:53:38Z">
        <w:r>
          <w:rPr/>
        </w:r>
      </w:ins>
    </w:p>
    <w:p>
      <w:pPr>
        <w:pStyle w:val="Normal"/>
        <w:rPr>
          <w:ins w:id="441" w:author="Unknown Author" w:date="2025-11-02T19:53:38Z"/>
        </w:rPr>
      </w:pPr>
      <w:ins w:id="440" w:author="Unknown Author" w:date="2025-11-02T19:53:38Z">
        <w:r>
          <w:rPr/>
        </w:r>
      </w:ins>
    </w:p>
    <w:p>
      <w:pPr>
        <w:pStyle w:val="Normal"/>
        <w:rPr>
          <w:ins w:id="443" w:author="Unknown Author" w:date="2025-11-02T19:53:38Z"/>
        </w:rPr>
      </w:pPr>
      <w:ins w:id="442" w:author="Unknown Author" w:date="2025-11-02T19:53:38Z">
        <w:r>
          <w:rPr/>
        </w:r>
      </w:ins>
    </w:p>
    <w:p>
      <w:pPr>
        <w:pStyle w:val="Normal"/>
        <w:rPr>
          <w:ins w:id="445" w:author="Unknown Author" w:date="2025-11-02T19:53:38Z"/>
        </w:rPr>
      </w:pPr>
      <w:ins w:id="444" w:author="Unknown Author" w:date="2025-11-02T19:53:38Z">
        <w:r>
          <w:rPr/>
        </w:r>
      </w:ins>
    </w:p>
    <w:p>
      <w:pPr>
        <w:pStyle w:val="Normal"/>
        <w:rPr>
          <w:ins w:id="447" w:author="Unknown Author" w:date="2025-11-02T19:53:38Z"/>
        </w:rPr>
      </w:pPr>
      <w:ins w:id="446" w:author="Unknown Author" w:date="2025-11-02T19:53:38Z">
        <w:r>
          <w:rPr/>
        </w:r>
      </w:ins>
    </w:p>
    <w:p>
      <w:pPr>
        <w:pStyle w:val="Normal"/>
        <w:rPr>
          <w:ins w:id="449" w:author="Unknown Author" w:date="2025-11-02T19:53:38Z"/>
        </w:rPr>
      </w:pPr>
      <w:ins w:id="448" w:author="Unknown Author" w:date="2025-11-02T19:53:38Z">
        <w:r>
          <w:rPr/>
        </w:r>
      </w:ins>
    </w:p>
    <w:p>
      <w:pPr>
        <w:pStyle w:val="Normal"/>
        <w:rPr>
          <w:ins w:id="451" w:author="Unknown Author" w:date="2025-11-02T19:53:38Z"/>
        </w:rPr>
      </w:pPr>
      <w:ins w:id="450" w:author="Unknown Author" w:date="2025-11-02T19:53:38Z">
        <w:r>
          <w:rPr/>
        </w:r>
      </w:ins>
    </w:p>
    <w:p>
      <w:pPr>
        <w:pStyle w:val="Normal"/>
        <w:rPr>
          <w:ins w:id="453" w:author="Unknown Author" w:date="2025-11-02T19:53:38Z"/>
        </w:rPr>
      </w:pPr>
      <w:ins w:id="452" w:author="Unknown Author" w:date="2025-11-02T19:53:38Z">
        <w:r>
          <w:rPr/>
        </w:r>
      </w:ins>
    </w:p>
    <w:p>
      <w:pPr>
        <w:pStyle w:val="Normal"/>
        <w:rPr>
          <w:ins w:id="455" w:author="Unknown Author" w:date="2025-11-02T19:53:38Z"/>
        </w:rPr>
      </w:pPr>
      <w:ins w:id="454" w:author="Unknown Author" w:date="2025-11-02T19:53:38Z">
        <w:r>
          <w:rPr/>
        </w:r>
      </w:ins>
    </w:p>
    <w:p>
      <w:pPr>
        <w:pStyle w:val="Normal"/>
        <w:rPr>
          <w:ins w:id="457" w:author="Unknown Author" w:date="2025-11-02T19:53:38Z"/>
        </w:rPr>
      </w:pPr>
      <w:ins w:id="456" w:author="Unknown Author" w:date="2025-11-02T19:53:38Z">
        <w:r>
          <w:rPr/>
        </w:r>
      </w:ins>
    </w:p>
    <w:p>
      <w:pPr>
        <w:pStyle w:val="Normal"/>
        <w:rPr>
          <w:ins w:id="459" w:author="Unknown Author" w:date="2025-11-02T19:53:38Z"/>
        </w:rPr>
      </w:pPr>
      <w:ins w:id="458" w:author="Unknown Author" w:date="2025-11-02T19:53:38Z">
        <w:r>
          <w:rPr/>
        </w:r>
      </w:ins>
    </w:p>
    <w:p>
      <w:pPr>
        <w:pStyle w:val="Normal"/>
        <w:rPr>
          <w:ins w:id="461" w:author="Unknown Author" w:date="2025-11-02T19:53:38Z"/>
        </w:rPr>
      </w:pPr>
      <w:ins w:id="460" w:author="Unknown Author" w:date="2025-11-02T19:53:38Z">
        <w:r>
          <w:rPr/>
        </w:r>
      </w:ins>
    </w:p>
    <w:p>
      <w:pPr>
        <w:pStyle w:val="Normal"/>
        <w:rPr>
          <w:ins w:id="463" w:author="Unknown Author" w:date="2025-11-02T19:53:38Z"/>
        </w:rPr>
      </w:pPr>
      <w:ins w:id="462" w:author="Unknown Author" w:date="2025-11-02T19:53:38Z">
        <w:r>
          <w:rPr/>
        </w:r>
      </w:ins>
    </w:p>
    <w:p>
      <w:pPr>
        <w:pStyle w:val="Normal"/>
        <w:rPr>
          <w:ins w:id="465" w:author="Unknown Author" w:date="2025-11-02T19:53:38Z"/>
        </w:rPr>
      </w:pPr>
      <w:ins w:id="464" w:author="Unknown Author" w:date="2025-11-02T19:53:38Z">
        <w:r>
          <w:rPr/>
        </w:r>
      </w:ins>
    </w:p>
    <w:p>
      <w:pPr>
        <w:pStyle w:val="Normal"/>
        <w:rPr>
          <w:ins w:id="467" w:author="Unknown Author" w:date="2025-11-02T19:53:38Z"/>
        </w:rPr>
      </w:pPr>
      <w:ins w:id="466" w:author="Unknown Author" w:date="2025-11-02T19:53:38Z">
        <w:r>
          <w:rPr/>
        </w:r>
      </w:ins>
    </w:p>
    <w:p>
      <w:pPr>
        <w:pStyle w:val="Normal"/>
        <w:rPr>
          <w:ins w:id="469" w:author="Unknown Author" w:date="2025-11-02T19:53:38Z"/>
        </w:rPr>
      </w:pPr>
      <w:ins w:id="468" w:author="Unknown Author" w:date="2025-11-02T19:53:38Z">
        <w:r>
          <w:rPr/>
        </w:r>
      </w:ins>
    </w:p>
    <w:p>
      <w:pPr>
        <w:pStyle w:val="Normal"/>
        <w:rPr>
          <w:ins w:id="471" w:author="Unknown Author" w:date="2025-11-02T19:53:38Z"/>
        </w:rPr>
      </w:pPr>
      <w:ins w:id="470" w:author="Unknown Author" w:date="2025-11-02T19:53:38Z">
        <w:r>
          <w:rPr/>
        </w:r>
      </w:ins>
    </w:p>
    <w:p>
      <w:pPr>
        <w:pStyle w:val="Normal"/>
        <w:rPr>
          <w:ins w:id="473" w:author="Unknown Author" w:date="2025-11-02T19:53:38Z"/>
        </w:rPr>
      </w:pPr>
      <w:ins w:id="472" w:author="Unknown Author" w:date="2025-11-02T19:53:38Z">
        <w:r>
          <w:rPr/>
        </w:r>
      </w:ins>
    </w:p>
    <w:p>
      <w:pPr>
        <w:pStyle w:val="Normal"/>
        <w:rPr>
          <w:ins w:id="475" w:author="Unknown Author" w:date="2025-11-02T19:53:38Z"/>
        </w:rPr>
      </w:pPr>
      <w:ins w:id="474" w:author="Unknown Author" w:date="2025-11-02T19:53:38Z">
        <w:r>
          <w:rPr/>
        </w:r>
      </w:ins>
    </w:p>
    <w:p>
      <w:pPr>
        <w:pStyle w:val="Normal"/>
        <w:rPr>
          <w:ins w:id="477" w:author="Unknown Author" w:date="2025-11-02T19:53:38Z"/>
        </w:rPr>
      </w:pPr>
      <w:ins w:id="476" w:author="Unknown Author" w:date="2025-11-02T19:53:38Z">
        <w:r>
          <w:rPr/>
        </w:r>
      </w:ins>
    </w:p>
    <w:p>
      <w:pPr>
        <w:pStyle w:val="Normal"/>
        <w:rPr>
          <w:ins w:id="479" w:author="Unknown Author" w:date="2025-11-02T19:53:38Z"/>
        </w:rPr>
      </w:pPr>
      <w:ins w:id="478" w:author="Unknown Author" w:date="2025-11-02T19:53:38Z">
        <w:r>
          <w:rPr/>
        </w:r>
      </w:ins>
    </w:p>
    <w:p>
      <w:pPr>
        <w:pStyle w:val="Normal"/>
        <w:rPr>
          <w:ins w:id="481" w:author="Unknown Author" w:date="2025-11-02T19:53:38Z"/>
        </w:rPr>
      </w:pPr>
      <w:ins w:id="480" w:author="Unknown Author" w:date="2025-11-02T19:53:38Z">
        <w:r>
          <w:rPr/>
        </w:r>
      </w:ins>
    </w:p>
    <w:p>
      <w:pPr>
        <w:pStyle w:val="Normal"/>
        <w:rPr>
          <w:ins w:id="483" w:author="Unknown Author" w:date="2025-11-02T19:53:38Z"/>
        </w:rPr>
      </w:pPr>
      <w:ins w:id="482" w:author="Unknown Author" w:date="2025-11-02T19:53:38Z">
        <w:r>
          <w:rPr/>
        </w:r>
      </w:ins>
    </w:p>
    <w:p>
      <w:pPr>
        <w:pStyle w:val="Normal"/>
        <w:rPr>
          <w:ins w:id="485" w:author="Unknown Author" w:date="2025-11-02T19:53:38Z"/>
        </w:rPr>
      </w:pPr>
      <w:ins w:id="484" w:author="Unknown Author" w:date="2025-11-02T19:53:38Z">
        <w:r>
          <w:rPr/>
        </w:r>
      </w:ins>
    </w:p>
    <w:p>
      <w:pPr>
        <w:pStyle w:val="Normal"/>
        <w:rPr>
          <w:ins w:id="487" w:author="Unknown Author" w:date="2025-11-02T19:53:38Z"/>
        </w:rPr>
      </w:pPr>
      <w:ins w:id="486" w:author="Unknown Author" w:date="2025-11-02T19:53:38Z">
        <w:r>
          <w:rPr/>
        </w:r>
      </w:ins>
    </w:p>
    <w:p>
      <w:pPr>
        <w:pStyle w:val="Normal"/>
        <w:rPr>
          <w:ins w:id="489" w:author="Unknown Author" w:date="2025-11-02T19:53:38Z"/>
        </w:rPr>
      </w:pPr>
      <w:ins w:id="488" w:author="Unknown Author" w:date="2025-11-02T19:53:38Z">
        <w:r>
          <w:rPr/>
        </w:r>
      </w:ins>
    </w:p>
    <w:p>
      <w:pPr>
        <w:pStyle w:val="Normal"/>
        <w:rPr>
          <w:ins w:id="491" w:author="Unknown Author" w:date="2025-11-02T19:53:38Z"/>
        </w:rPr>
      </w:pPr>
      <w:ins w:id="490" w:author="Unknown Author" w:date="2025-11-02T19:53:38Z">
        <w:r>
          <w:rPr/>
        </w:r>
      </w:ins>
    </w:p>
    <w:p>
      <w:pPr>
        <w:pStyle w:val="Normal"/>
        <w:rPr>
          <w:ins w:id="493" w:author="Unknown Author" w:date="2025-11-02T19:53:38Z"/>
        </w:rPr>
      </w:pPr>
      <w:ins w:id="492" w:author="Unknown Author" w:date="2025-11-02T19:53:38Z">
        <w:r>
          <w:rPr/>
        </w:r>
      </w:ins>
    </w:p>
    <w:p>
      <w:pPr>
        <w:pStyle w:val="Normal"/>
        <w:rPr>
          <w:ins w:id="495" w:author="Unknown Author" w:date="2025-11-02T19:53:38Z"/>
        </w:rPr>
      </w:pPr>
      <w:ins w:id="494" w:author="Unknown Author" w:date="2025-11-02T19:53:38Z">
        <w:r>
          <w:rPr/>
        </w:r>
      </w:ins>
    </w:p>
    <w:p>
      <w:pPr>
        <w:pStyle w:val="Normal"/>
        <w:rPr>
          <w:ins w:id="497" w:author="Unknown Author" w:date="2025-11-02T19:53:38Z"/>
        </w:rPr>
      </w:pPr>
      <w:ins w:id="496" w:author="Unknown Author" w:date="2025-11-02T19:53:38Z">
        <w:r>
          <w:rPr/>
        </w:r>
      </w:ins>
    </w:p>
    <w:p>
      <w:pPr>
        <w:pStyle w:val="Heading1"/>
        <w:rPr/>
      </w:pPr>
      <w:ins w:id="498" w:author="Unknown Author" w:date="2025-11-02T19:53:38Z">
        <w:r>
          <w:rPr/>
          <w:t>Methodology</w:t>
        </w:r>
      </w:ins>
    </w:p>
    <w:p>
      <w:pPr>
        <w:pStyle w:val="Heading2"/>
        <w:rPr/>
      </w:pPr>
      <w:bookmarkStart w:id="2" w:name="_heading=h.1fob9te"/>
      <w:bookmarkEnd w:id="2"/>
      <w:r>
        <w:rPr/>
        <w:t>Chapter 1.1</w:t>
      </w:r>
    </w:p>
    <w:p>
      <w:pPr>
        <w:pStyle w:val="Heading3"/>
        <w:rPr/>
      </w:pPr>
      <w:bookmarkStart w:id="3" w:name="_heading=h.3znysh7"/>
      <w:bookmarkEnd w:id="3"/>
      <w:r>
        <w:rPr/>
        <w:t>Chapter 1.1.1.</w:t>
      </w:r>
    </w:p>
    <w:p>
      <w:pPr>
        <w:pStyle w:val="Normal"/>
        <w:rPr/>
      </w:pPr>
      <w:r>
        <w:rPr/>
      </w:r>
    </w:p>
    <w:p>
      <w:pPr>
        <w:pStyle w:val="Normal"/>
        <w:rPr>
          <w:del w:id="500" w:author="Unknown Author" w:date="2025-11-02T12:32:51Z"/>
        </w:rPr>
      </w:pPr>
      <w:del w:id="499" w:author="Unknown Author" w:date="2025-11-02T12:32:51Z">
        <w:r>
          <w:rPr/>
          <w:drawing>
            <wp:inline distT="0" distB="0" distL="0" distR="0">
              <wp:extent cx="3571875" cy="819150"/>
              <wp:effectExtent l="0" t="0" r="0" b="0"/>
              <wp:docPr id="8" name="image2.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A screenshot of a computer&#10;&#10;Description automatically generated"/>
                      <pic:cNvPicPr>
                        <a:picLocks noChangeAspect="1" noChangeArrowheads="1"/>
                      </pic:cNvPicPr>
                    </pic:nvPicPr>
                    <pic:blipFill>
                      <a:blip r:embed="rId6"/>
                      <a:stretch>
                        <a:fillRect/>
                      </a:stretch>
                    </pic:blipFill>
                    <pic:spPr bwMode="auto">
                      <a:xfrm>
                        <a:off x="0" y="0"/>
                        <a:ext cx="3571875" cy="819150"/>
                      </a:xfrm>
                      <a:prstGeom prst="rect">
                        <a:avLst/>
                      </a:prstGeom>
                    </pic:spPr>
                  </pic:pic>
                </a:graphicData>
              </a:graphic>
            </wp:inline>
          </w:drawing>
        </w:r>
      </w:del>
    </w:p>
    <w:p>
      <w:pPr>
        <w:pStyle w:val="Normal"/>
        <w:widowControl/>
        <w:bidi w:val="0"/>
        <w:spacing w:lineRule="auto" w:line="259" w:before="0" w:after="160"/>
        <w:jc w:val="left"/>
        <w:rPr>
          <w:color w:val="FF0000"/>
          <w:del w:id="502" w:author="Unknown Author" w:date="2025-11-02T12:32:51Z"/>
        </w:rPr>
      </w:pPr>
      <w:del w:id="501" w:author="Unknown Author" w:date="2025-11-02T12:32:51Z">
        <w:r>
          <w:rPr>
            <w:color w:val="FF0000"/>
          </w:rPr>
        </w:r>
      </w:del>
    </w:p>
    <w:p>
      <w:pPr>
        <w:pStyle w:val="Normal"/>
        <w:rPr>
          <w:color w:val="FF0000"/>
          <w:del w:id="504" w:author="Unknown Author" w:date="2025-11-02T12:32:51Z"/>
        </w:rPr>
      </w:pPr>
      <w:del w:id="503" w:author="Unknown Author" w:date="2025-11-02T12:32:51Z">
        <w:r>
          <w:rPr>
            <w:color w:val="FF0000"/>
          </w:rPr>
          <w:delText>[NOTE: For the table of contents to function properly, you must use the correct headings for all your chapters and subchapters.</w:delText>
        </w:r>
      </w:del>
    </w:p>
    <w:p>
      <w:pPr>
        <w:pStyle w:val="Normal"/>
        <w:rPr>
          <w:color w:val="FF0000"/>
          <w:del w:id="507" w:author="Unknown Author" w:date="2025-11-02T12:32:51Z"/>
        </w:rPr>
      </w:pPr>
      <w:del w:id="505" w:author="Unknown Author" w:date="2025-11-02T12:32:51Z">
        <w:r>
          <w:rPr>
            <w:b/>
            <w:color w:val="FF0000"/>
          </w:rPr>
          <w:delText>Heading 1:</w:delText>
        </w:r>
      </w:del>
      <w:del w:id="506" w:author="Unknown Author" w:date="2025-11-02T12:32:51Z">
        <w:r>
          <w:rPr>
            <w:color w:val="FF0000"/>
          </w:rPr>
          <w:delText xml:space="preserve"> This is the main heading and should be employed for the primary title or chapter. For example: CHAPTER 1.</w:delText>
        </w:r>
      </w:del>
    </w:p>
    <w:p>
      <w:pPr>
        <w:pStyle w:val="Normal"/>
        <w:rPr>
          <w:color w:val="FF0000"/>
          <w:del w:id="510" w:author="Unknown Author" w:date="2025-11-02T12:32:51Z"/>
        </w:rPr>
      </w:pPr>
      <w:del w:id="508" w:author="Unknown Author" w:date="2025-11-02T12:32:51Z">
        <w:r>
          <w:rPr>
            <w:b/>
            <w:color w:val="FF0000"/>
          </w:rPr>
          <w:delText>Heading 2:</w:delText>
        </w:r>
      </w:del>
      <w:del w:id="509" w:author="Unknown Author" w:date="2025-11-02T12:32:51Z">
        <w:r>
          <w:rPr>
            <w:color w:val="FF0000"/>
          </w:rPr>
          <w:delText xml:space="preserve"> Use Heading 2 as a subheading. For instance: Chapter 1.1.</w:delText>
        </w:r>
      </w:del>
    </w:p>
    <w:p>
      <w:pPr>
        <w:pStyle w:val="Normal"/>
        <w:rPr>
          <w:color w:val="FF0000"/>
          <w:del w:id="513" w:author="Unknown Author" w:date="2025-11-02T12:32:51Z"/>
        </w:rPr>
      </w:pPr>
      <w:del w:id="511" w:author="Unknown Author" w:date="2025-11-02T12:32:51Z">
        <w:r>
          <w:rPr>
            <w:b/>
            <w:color w:val="FF0000"/>
          </w:rPr>
          <w:delText>Heading 3:</w:delText>
        </w:r>
      </w:del>
      <w:del w:id="512" w:author="Unknown Author" w:date="2025-11-02T12:32:51Z">
        <w:r>
          <w:rPr>
            <w:color w:val="FF0000"/>
          </w:rPr>
          <w:delText xml:space="preserve"> Heading 3 provides a more detailed breakdown, such as Chapter 1.1.1.</w:delText>
        </w:r>
      </w:del>
    </w:p>
    <w:p>
      <w:pPr>
        <w:pStyle w:val="Normal"/>
        <w:rPr>
          <w:color w:val="FF0000"/>
          <w:del w:id="515" w:author="Unknown Author" w:date="2025-11-02T12:32:51Z"/>
        </w:rPr>
      </w:pPr>
      <w:del w:id="514" w:author="Unknown Author" w:date="2025-11-02T12:32:51Z">
        <w:r>
          <w:rPr>
            <w:color w:val="FF0000"/>
          </w:rPr>
          <w:delText>By adhering to this hierarchical structure, you ensure an organized and effective document outline, enhancing readability and navigation. However, you are not forced to use all 3 headings, usually heading 1 and 2 are sufficient.</w:delText>
        </w:r>
      </w:del>
    </w:p>
    <w:p>
      <w:pPr>
        <w:pStyle w:val="Normal"/>
        <w:rPr>
          <w:color w:val="FF0000"/>
          <w:del w:id="517" w:author="Unknown Author" w:date="2025-11-02T12:32:51Z"/>
        </w:rPr>
      </w:pPr>
      <w:del w:id="516" w:author="Unknown Author" w:date="2025-11-02T12:32:51Z">
        <w:r>
          <w:rPr>
            <w:color w:val="FF0000"/>
          </w:rPr>
          <w:delText>The remainder of your text should be written using a normal font.]</w:delText>
        </w:r>
      </w:del>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ins w:id="519" w:author="Unknown Author" w:date="2025-11-02T12:32:53Z"/>
        </w:rPr>
      </w:pPr>
      <w:ins w:id="518" w:author="Unknown Author" w:date="2025-11-02T12:32:53Z">
        <w:r>
          <w:rPr/>
        </w:r>
      </w:ins>
    </w:p>
    <w:p>
      <w:pPr>
        <w:pStyle w:val="Normal"/>
        <w:rPr>
          <w:ins w:id="521" w:author="Unknown Author" w:date="2025-11-02T12:32:53Z"/>
        </w:rPr>
      </w:pPr>
      <w:ins w:id="520" w:author="Unknown Author" w:date="2025-11-02T12:32:53Z">
        <w:r>
          <w:rPr/>
        </w:r>
      </w:ins>
    </w:p>
    <w:p>
      <w:pPr>
        <w:pStyle w:val="Normal"/>
        <w:rPr>
          <w:ins w:id="523" w:author="Unknown Author" w:date="2025-11-02T12:32:53Z"/>
        </w:rPr>
      </w:pPr>
      <w:ins w:id="522" w:author="Unknown Author" w:date="2025-11-02T12:32:53Z">
        <w:r>
          <w:rPr/>
        </w:r>
      </w:ins>
    </w:p>
    <w:p>
      <w:pPr>
        <w:pStyle w:val="Normal"/>
        <w:rPr>
          <w:ins w:id="525" w:author="Unknown Author" w:date="2025-11-02T12:32:53Z"/>
        </w:rPr>
      </w:pPr>
      <w:ins w:id="524" w:author="Unknown Author" w:date="2025-11-02T12:32:53Z">
        <w:r>
          <w:rPr/>
        </w:r>
      </w:ins>
    </w:p>
    <w:p>
      <w:pPr>
        <w:pStyle w:val="Normal"/>
        <w:rPr>
          <w:ins w:id="527" w:author="Unknown Author" w:date="2025-11-02T12:32:53Z"/>
        </w:rPr>
      </w:pPr>
      <w:ins w:id="526" w:author="Unknown Author" w:date="2025-11-02T12:32:53Z">
        <w:r>
          <w:rPr/>
        </w:r>
      </w:ins>
    </w:p>
    <w:p>
      <w:pPr>
        <w:pStyle w:val="Normal"/>
        <w:rPr>
          <w:ins w:id="529" w:author="Unknown Author" w:date="2025-11-02T12:32:53Z"/>
        </w:rPr>
      </w:pPr>
      <w:ins w:id="528" w:author="Unknown Author" w:date="2025-11-02T12:32:53Z">
        <w:r>
          <w:rPr/>
        </w:r>
      </w:ins>
    </w:p>
    <w:p>
      <w:pPr>
        <w:pStyle w:val="Normal"/>
        <w:rPr>
          <w:ins w:id="531" w:author="Unknown Author" w:date="2025-11-02T12:32:53Z"/>
        </w:rPr>
      </w:pPr>
      <w:ins w:id="530" w:author="Unknown Author" w:date="2025-11-02T12:32:53Z">
        <w:r>
          <w:rPr/>
        </w:r>
      </w:ins>
    </w:p>
    <w:p>
      <w:pPr>
        <w:pStyle w:val="Normal"/>
        <w:rPr>
          <w:ins w:id="533" w:author="Unknown Author" w:date="2025-11-02T12:32:53Z"/>
        </w:rPr>
      </w:pPr>
      <w:ins w:id="532" w:author="Unknown Author" w:date="2025-11-02T12:32:53Z">
        <w:r>
          <w:rPr/>
        </w:r>
      </w:ins>
    </w:p>
    <w:p>
      <w:pPr>
        <w:pStyle w:val="Normal"/>
        <w:rPr>
          <w:ins w:id="535" w:author="Unknown Author" w:date="2025-11-02T12:32:53Z"/>
        </w:rPr>
      </w:pPr>
      <w:ins w:id="534" w:author="Unknown Author" w:date="2025-11-02T12:32:53Z">
        <w:r>
          <w:rPr/>
        </w:r>
      </w:ins>
    </w:p>
    <w:p>
      <w:pPr>
        <w:pStyle w:val="Normal"/>
        <w:rPr>
          <w:ins w:id="537" w:author="Unknown Author" w:date="2025-11-02T12:32:53Z"/>
        </w:rPr>
      </w:pPr>
      <w:ins w:id="536" w:author="Unknown Author" w:date="2025-11-02T12:32:53Z">
        <w:r>
          <w:rPr/>
        </w:r>
      </w:ins>
    </w:p>
    <w:p>
      <w:pPr>
        <w:pStyle w:val="Normal"/>
        <w:rPr/>
      </w:pPr>
      <w:r>
        <w:rPr/>
      </w:r>
    </w:p>
    <w:p>
      <w:pPr>
        <w:pStyle w:val="Normal"/>
        <w:rPr/>
      </w:pPr>
      <w:r>
        <w:rPr/>
      </w:r>
    </w:p>
    <w:p>
      <w:pPr>
        <w:pStyle w:val="Normal"/>
        <w:rPr/>
      </w:pPr>
      <w:r>
        <w:rPr/>
      </w:r>
    </w:p>
    <w:p>
      <w:pPr>
        <w:pStyle w:val="Heading1"/>
        <w:rPr/>
      </w:pPr>
      <w:bookmarkStart w:id="4" w:name="_heading=h.2et92p0"/>
      <w:bookmarkEnd w:id="4"/>
      <w:r>
        <w:rPr/>
        <w:t>References</w:t>
      </w:r>
    </w:p>
    <w:p>
      <w:pPr>
        <w:pStyle w:val="Normal"/>
        <w:rPr/>
      </w:pPr>
      <w:r>
        <w:rPr/>
      </w:r>
    </w:p>
    <w:p>
      <w:pPr>
        <w:pStyle w:val="Normal"/>
        <w:rPr>
          <w:color w:val="FF0000"/>
          <w:ins w:id="541" w:author="Unknown Author" w:date="2025-11-02T14:36:52Z"/>
        </w:rPr>
      </w:pPr>
      <w:del w:id="538" w:author="Unknown Author" w:date="2025-11-02T12:33:00Z">
        <w:r>
          <w:rPr>
            <w:color w:val="FF0000"/>
          </w:rPr>
          <w:delText>Please list all the references you have used in your assignment alphabetically and in the Harvard style. You can find information on how to correctly reference in Harvard at this link: https://library.cct.ie/referencing/harvard</w:delText>
        </w:r>
      </w:del>
      <w:ins w:id="539" w:author="Unknown Author" w:date="2025-11-02T14:36:52Z">
        <w:r>
          <w:fldChar w:fldCharType="begin"/>
        </w:r>
        <w:r>
          <w:rPr>
            <w:rStyle w:val="Hyperlink"/>
            <w:color w:val="FF0000"/>
          </w:rPr>
          <w:instrText xml:space="preserve"> HYPERLINK "https://www.statista.com/topics/871/online-shopping/" \l "topicOverview"</w:instrText>
        </w:r>
      </w:ins>
      <w:r>
        <w:rPr>
          <w:rStyle w:val="Hyperlink"/>
          <w:color w:val="FF0000"/>
        </w:rPr>
        <w:fldChar w:fldCharType="separate"/>
      </w:r>
      <w:hyperlink r:id="rId7">
        <w:ins w:id="540" w:author="Unknown Author" w:date="2025-11-02T14:36:52Z">
          <w:r>
            <w:rPr>
              <w:rStyle w:val="Hyperlink"/>
              <w:color w:val="FF0000"/>
            </w:rPr>
            <w:t>https://www.statista.com/topics/871/online-shopping/#topicOverview</w:t>
          </w:r>
        </w:ins>
      </w:hyperlink>
      <w:r>
        <w:rPr>
          <w:rStyle w:val="Hyperlink"/>
          <w:color w:val="FF0000"/>
        </w:rPr>
        <w:fldChar w:fldCharType="end"/>
      </w:r>
    </w:p>
    <w:p>
      <w:pPr>
        <w:pStyle w:val="Normal"/>
        <w:rPr>
          <w:color w:val="FF0000"/>
          <w:ins w:id="543" w:author="Unknown Author" w:date="2025-11-02T14:36:52Z"/>
        </w:rPr>
      </w:pPr>
      <w:hyperlink r:id="rId9">
        <w:ins w:id="542" w:author="Unknown Author" w:date="2025-11-02T14:36:52Z">
          <w:r>
            <w:rPr>
              <w:rStyle w:val="Hyperlink"/>
              <w:color w:val="FF0000"/>
            </w:rPr>
            <w:t>https://www.oberlo.com/statistics/average-ecommerce-conversion-rate</w:t>
          </w:r>
        </w:ins>
      </w:hyperlink>
    </w:p>
    <w:p>
      <w:pPr>
        <w:pStyle w:val="Normal"/>
        <w:rPr>
          <w:color w:val="FF0000"/>
        </w:rPr>
      </w:pPr>
      <w:ins w:id="544" w:author="Unknown Author" w:date="2025-11-02T14:51:36Z">
        <w:r>
          <w:rPr>
            <w:color w:val="FF0000"/>
          </w:rPr>
          <w:t>https://contentsquare.com/guides/customer-retention/rate/</w:t>
        </w:r>
      </w:ins>
    </w:p>
    <w:p>
      <w:pPr>
        <w:pStyle w:val="Normal"/>
        <w:rPr/>
      </w:pPr>
      <w:r>
        <w:rPr/>
      </w:r>
    </w:p>
    <w:p>
      <w:pPr>
        <w:pStyle w:val="Normal"/>
        <w:rPr/>
      </w:pPr>
      <w:ins w:id="545" w:author="Unknown Author" w:date="2025-11-02T14:51:49Z">
        <w:r>
          <w:rPr/>
          <w:t>ContentSquare (2025) Customer retention rate: what it is and why it matters. Available at: https://contentsquare.com/guides/customer-retention/rate/ (Accessed: 30 October 2025). Oberlo (2024) Average ecommerce conversion rate. Available at: https://www.oberlo.com/statistics/average-ecommerce-conversion-rate (Accessed: 30 October 2025). Statista (2025) E-commerce worldwide - statistics &amp; facts. Available at: https://www.statista.com/topics/871/online-shopping/ (Accessed: 30 October 2025)</w:t>
        </w:r>
      </w:ins>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pBdr/>
        <w:spacing w:lineRule="auto" w:line="240" w:before="0" w:after="0"/>
        <w:rPr>
          <w:color w:val="000000"/>
        </w:rPr>
      </w:pPr>
      <w:r>
        <w:rPr>
          <w:color w:val="00000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bookmarkStart w:id="5" w:name="_heading=h.kfkjs3rwl2c1"/>
      <w:bookmarkEnd w:id="5"/>
      <w:r>
        <w:rPr/>
        <w:t>Appendix</w:t>
      </w:r>
    </w:p>
    <w:p>
      <w:pPr>
        <w:pStyle w:val="Normal"/>
        <w:rPr/>
      </w:pPr>
      <w:r>
        <w:rPr/>
      </w:r>
    </w:p>
    <w:p>
      <w:pPr>
        <w:pStyle w:val="Normal"/>
        <w:rPr>
          <w:color w:val="FF0000"/>
        </w:rPr>
      </w:pPr>
      <w:r>
        <w:rPr>
          <w:color w:val="FF0000"/>
        </w:rPr>
      </w:r>
    </w:p>
    <w:p>
      <w:pPr>
        <w:pStyle w:val="Normal"/>
        <w:rPr>
          <w:color w:val="FF0000"/>
          <w:del w:id="547" w:author="Unknown Author" w:date="2025-11-02T12:33:03Z"/>
        </w:rPr>
      </w:pPr>
      <w:del w:id="546" w:author="Unknown Author" w:date="2025-11-02T12:33:03Z">
        <w:r>
          <w:rPr>
            <w:color w:val="FF0000"/>
          </w:rPr>
          <w:delText xml:space="preserve">If you have used AI tools in your work, you must include screenshots of your requests in the appendix. </w:delText>
        </w:r>
      </w:del>
    </w:p>
    <w:p>
      <w:pPr>
        <w:pStyle w:val="Normal"/>
        <w:rPr>
          <w:color w:val="FF0000"/>
          <w:del w:id="549" w:author="Unknown Author" w:date="2025-11-02T12:33:03Z"/>
        </w:rPr>
      </w:pPr>
      <w:del w:id="548" w:author="Unknown Author" w:date="2025-11-02T12:33:03Z">
        <w:r>
          <w:rPr>
            <w:color w:val="FF0000"/>
          </w:rPr>
          <w:delText>The appendix serves as a repository for additional or supplementary information that is deemed too extensive or detailed for integration into the main body of the text. This supplementary content can encompass data tables, charts, graphs, questionnaires, or any other supporting materials that contribute to a comprehensive understanding of the research.</w:delText>
        </w:r>
      </w:del>
    </w:p>
    <w:p>
      <w:pPr>
        <w:pStyle w:val="Normal"/>
        <w:rPr>
          <w:color w:val="FF0000"/>
        </w:rPr>
      </w:pPr>
      <w:del w:id="550" w:author="Unknown Author" w:date="2025-11-02T12:33:03Z">
        <w:r>
          <w:rPr>
            <w:color w:val="FF0000"/>
          </w:rPr>
          <w:delText>If you haven't used AI tools and there's no need for supplementary data, you can remove the appendix section entirely.</w:delText>
        </w:r>
      </w:del>
    </w:p>
    <w:p>
      <w:pPr>
        <w:pStyle w:val="Normal"/>
        <w:rPr>
          <w:color w:val="FF0000"/>
        </w:rPr>
      </w:pPr>
      <w:r>
        <w:rPr>
          <w:color w:val="FF0000"/>
        </w:rPr>
      </w:r>
    </w:p>
    <w:p>
      <w:pPr>
        <w:pStyle w:val="Normal"/>
        <w:widowControl/>
        <w:bidi w:val="0"/>
        <w:spacing w:lineRule="auto" w:line="259" w:before="0" w:after="160"/>
        <w:jc w:val="left"/>
        <w:rPr/>
      </w:pPr>
      <w:r>
        <w:rPr/>
      </w:r>
    </w:p>
    <w:sectPr>
      <w:footerReference w:type="even" r:id="rId10"/>
      <w:footerReference w:type="default" r:id="rId11"/>
      <w:footerReference w:type="first" r:id="rId12"/>
      <w:type w:val="nextPage"/>
      <w:pgSz w:w="11906" w:h="16838"/>
      <w:pgMar w:left="1440" w:right="1440" w:gutter="0" w:header="0" w:top="1440" w:footer="708"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font>
  <w:font w:name="Symbol">
    <w:charset w:val="02"/>
    <w:family w:val="roman"/>
    <w:pitch w:val="variable"/>
    <w:embedRegular r:id="rId3" w:fontKey="{03014A78-CABC-4EF0-12AC-5CD89AEFDE03}"/>
  </w:font>
  <w:font w:name="Arial">
    <w:charset w:val="00"/>
    <w:family w:val="swiss"/>
    <w:pitch w:val="variable"/>
    <w:embedRegular r:id="rId4" w:fontKey="{04014A78-CABC-4EF0-12AC-5CD89AEFDE04}"/>
    <w:embedBold r:id="rId5" w:fontKey="{05014A78-CABC-4EF0-12AC-5CD89AEFDE05}"/>
    <w:embedItalic r:id="rId6" w:fontKey="{06014A78-CABC-4EF0-12AC-5CD89AEFDE06}"/>
    <w:embedBoldItalic r:id="rId7" w:fontKey="{07014A78-CABC-4EF0-12AC-5CD89AEFDE07}"/>
  </w:font>
  <w:font w:name="Liberation Serif">
    <w:altName w:val="Times New Roman"/>
    <w:charset w:val="01"/>
    <w:family w:val="roman"/>
    <w:pitch w:val="variable"/>
    <w:embedRegular r:id="rId8" w:fontKey="{08014A78-CABC-4EF0-12AC-5CD89AEFDE08}"/>
    <w:embedBold r:id="rId9" w:fontKey="{09014A78-CABC-4EF0-12AC-5CD89AEFDE09}"/>
    <w:embedItalic r:id="rId10" w:fontKey="{0A014A78-CABC-4EF0-12AC-5CD89AEFDE0A}"/>
    <w:embedBoldItalic r:id="rId11" w:fontKey="{0B014A78-CABC-4EF0-12AC-5CD89AEFDE0B}"/>
  </w:font>
  <w:font w:name="Calibri">
    <w:charset w:val="01"/>
    <w:family w:val="roman"/>
    <w:pitch w:val="variable"/>
    <w:embedRegular r:id="rId12" w:fontKey="{0C014A78-CABC-4EF0-12AC-5CD89AEFDE0C}"/>
    <w:embedBold r:id="rId13" w:fontKey="{0D014A78-CABC-4EF0-12AC-5CD89AEFDE0D}"/>
    <w:embedItalic r:id="rId14" w:fontKey="{0E014A78-CABC-4EF0-12AC-5CD89AEFDE0E}"/>
  </w:font>
  <w:font w:name="Aptos Display">
    <w:charset w:val="01"/>
    <w:family w:val="roman"/>
    <w:pitch w:val="variable"/>
    <w:embedRegular r:id="rId15" w:fontKey="{0F014A78-CABC-4EF0-12AC-5CD89AEFDE0F}"/>
  </w:font>
  <w:font w:name="Liberation Sans">
    <w:altName w:val="Arial"/>
    <w:charset w:val="01"/>
    <w:family w:val="swiss"/>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Aptos Display">
    <w:charset w:val="01"/>
    <w:family w:val="swiss"/>
    <w:pitch w:val="variable"/>
    <w:embedRegular r:id="rId20" w:fontKey="{14014A78-CABC-4EF0-12AC-5CD89AEFDE14}"/>
  </w:font>
  <w:font w:name="Times New Roman">
    <w:charset w:val="01"/>
    <w:family w:val="roman"/>
    <w:pitch w:val="variable"/>
    <w:embedRegular r:id="rId1" w:fontKey="{01014A78-CABC-4EF0-12AC-5CD89AEFDE01}"/>
    <w:embedBold r:id="rId2" w:fontKey="{02014A78-CABC-4EF0-12AC-5CD89AEFDE02}"/>
  </w:font>
  <w:font w:name="Quattrocento Sans">
    <w:charset w:val="01"/>
    <w:family w:val="roman"/>
    <w:pitch w:val="variable"/>
    <w:embedRegular r:id="rId21" w:fontKey="{15014A78-CABC-4EF0-12AC-5CD89AEFDE15}"/>
    <w:embedBold r:id="rId22" w:fontKey="{16014A78-CABC-4EF0-12AC-5CD89AEFDE16}"/>
  </w:font>
  <w:font w:name="Aptos">
    <w:charset w:val="01"/>
    <w:family w:val="roman"/>
    <w:pitch w:val="variable"/>
    <w:embedRegular r:id="rId23" w:fontKey="{17014A78-CABC-4EF0-12AC-5CD89AEFDE17}"/>
    <w:embedBold r:id="rId24" w:fontKey="{18014A78-CABC-4EF0-12AC-5CD89AEFDE18}"/>
  </w:font>
  <w:font w:name="Play">
    <w:charset w:val="01"/>
    <w:family w:val="roman"/>
    <w:pitch w:val="variable"/>
    <w:embedRegular r:id="rId25" w:fontKey="{19014A78-CABC-4EF0-12AC-5CD89AEFDE19}"/>
  </w:font>
  <w:font w:name="Symbol">
    <w:charset w:val="02"/>
    <w:family w:val="auto"/>
    <w:pitch w:val="variable"/>
    <w:embedRegular r:id="rId26" w:fontKey="{1A014A78-CABC-4EF0-12AC-5CD89AEFDE1A}"/>
  </w:font>
  <w:font w:name="Courier New">
    <w:charset w:val="01"/>
    <w:family w:val="modern"/>
    <w:pitch w:val="fixed"/>
    <w:embedRegular r:id="rId27" w:fontKey="{1B014A78-CABC-4EF0-12AC-5CD89AEFDE1B}"/>
  </w:font>
  <w:font w:name="Wingdings">
    <w:charset w:val="02"/>
    <w:family w:val="auto"/>
    <w:pitch w:val="variable"/>
    <w:embedRegular r:id="rId28" w:fontKey="{1C014A78-CABC-4EF0-12AC-5CD89AEFDE1C}"/>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spacing w:lineRule="auto" w:line="240" w:before="0" w:after="0"/>
      <w:jc w:val="center"/>
      <w:rPr>
        <w:color w:val="000000"/>
      </w:rPr>
    </w:pPr>
    <w:r>
      <w:rPr>
        <w:color w:val="000000"/>
      </w:rPr>
    </w:r>
  </w:p>
  <w:p>
    <w:pPr>
      <w:pStyle w:val="Normal"/>
      <w:pBdr/>
      <w:tabs>
        <w:tab w:val="clear" w:pos="720"/>
        <w:tab w:val="center" w:pos="4513" w:leader="none"/>
        <w:tab w:val="right" w:pos="9026" w:leader="none"/>
      </w:tabs>
      <w:spacing w:lineRule="auto" w:line="240" w:before="0" w:after="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spacing w:lineRule="auto" w:line="240" w:before="0" w:after="0"/>
      <w:rPr>
        <w:color w:val="000000"/>
      </w:rPr>
    </w:pPr>
    <w:r>
      <w:rPr/>
      <w:tab/>
      <w:tab/>
    </w:r>
    <w:r>
      <w:rPr/>
      <w:fldChar w:fldCharType="begin"/>
    </w:r>
    <w:r>
      <w:rPr/>
      <w:instrText xml:space="preserve"> PAGE </w:instrText>
    </w:r>
    <w:r>
      <w:rPr/>
      <w:fldChar w:fldCharType="separate"/>
    </w:r>
    <w:r>
      <w:rPr/>
      <w:t>7</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revisionView w:insDel="0" w:formatting="0"/>
  <w:trackRevisions/>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IE" w:eastAsia="en-IE"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60722"/>
    <w:pPr>
      <w:widowControl/>
      <w:bidi w:val="0"/>
      <w:spacing w:lineRule="auto" w:line="259" w:before="0" w:after="160"/>
      <w:jc w:val="left"/>
    </w:pPr>
    <w:rPr>
      <w:rFonts w:ascii="Calibri" w:hAnsi="Calibri" w:eastAsia="Calibri" w:cs="Calibri"/>
      <w:color w:val="auto"/>
      <w:kern w:val="0"/>
      <w:sz w:val="22"/>
      <w:szCs w:val="22"/>
      <w:lang w:val="en-IE" w:eastAsia="en-IE" w:bidi="ar-SA"/>
    </w:rPr>
  </w:style>
  <w:style w:type="paragraph" w:styleId="Heading1">
    <w:name w:val="Heading 1"/>
    <w:basedOn w:val="Title"/>
    <w:next w:val="Normal"/>
    <w:link w:val="Heading1Char"/>
    <w:uiPriority w:val="9"/>
    <w:qFormat/>
    <w:rsid w:val="00e60722"/>
    <w:pPr>
      <w:keepNext w:val="true"/>
      <w:keepLines/>
      <w:spacing w:before="360" w:after="80"/>
      <w:contextualSpacing/>
      <w:outlineLvl w:val="0"/>
    </w:pPr>
    <w:rPr>
      <w:rFonts w:ascii="Calibri" w:hAnsi="Calibri"/>
      <w:color w:themeColor="background2" w:themeShade="40" w:val="3A3A3A"/>
      <w:sz w:val="40"/>
      <w:szCs w:val="40"/>
    </w:rPr>
  </w:style>
  <w:style w:type="paragraph" w:styleId="Heading2">
    <w:name w:val="Heading 2"/>
    <w:basedOn w:val="Title"/>
    <w:next w:val="Normal"/>
    <w:link w:val="Heading2Char"/>
    <w:uiPriority w:val="9"/>
    <w:unhideWhenUsed/>
    <w:qFormat/>
    <w:rsid w:val="00e60722"/>
    <w:pPr>
      <w:keepNext w:val="true"/>
      <w:keepLines/>
      <w:spacing w:before="160" w:after="80"/>
      <w:contextualSpacing/>
      <w:outlineLvl w:val="1"/>
    </w:pPr>
    <w:rPr>
      <w:rFonts w:ascii="Calibri" w:hAnsi="Calibri"/>
      <w:color w:themeColor="background2" w:themeShade="40" w:val="3A3A3A"/>
      <w:sz w:val="32"/>
      <w:szCs w:val="32"/>
    </w:rPr>
  </w:style>
  <w:style w:type="paragraph" w:styleId="Heading3">
    <w:name w:val="Heading 3"/>
    <w:basedOn w:val="Title"/>
    <w:next w:val="Normal"/>
    <w:link w:val="Heading3Char"/>
    <w:uiPriority w:val="9"/>
    <w:unhideWhenUsed/>
    <w:qFormat/>
    <w:rsid w:val="00e60722"/>
    <w:pPr>
      <w:keepNext w:val="true"/>
      <w:keepLines/>
      <w:spacing w:before="160" w:after="80"/>
      <w:contextualSpacing/>
      <w:outlineLvl w:val="2"/>
    </w:pPr>
    <w:rPr>
      <w:rFonts w:ascii="Calibri" w:hAnsi="Calibri"/>
      <w:color w:themeColor="background2" w:themeShade="40" w:val="3A3A3A"/>
      <w:sz w:val="28"/>
      <w:szCs w:val="28"/>
    </w:rPr>
  </w:style>
  <w:style w:type="paragraph" w:styleId="Heading4">
    <w:name w:val="Heading 4"/>
    <w:basedOn w:val="Normal"/>
    <w:next w:val="Normal"/>
    <w:link w:val="Heading4Char"/>
    <w:uiPriority w:val="9"/>
    <w:semiHidden/>
    <w:unhideWhenUsed/>
    <w:qFormat/>
    <w:rsid w:val="00e60722"/>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e60722"/>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e60722"/>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e60722"/>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e60722"/>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e60722"/>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e61edd"/>
    <w:rPr>
      <w:rFonts w:ascii="Calibri" w:hAnsi="Calibri" w:eastAsia="" w:cs="" w:cstheme="majorBidi" w:eastAsiaTheme="majorEastAsia"/>
      <w:color w:themeColor="background2" w:themeShade="40" w:val="3A3A3A"/>
      <w:spacing w:val="-10"/>
      <w:kern w:val="2"/>
      <w:sz w:val="40"/>
      <w:szCs w:val="40"/>
    </w:rPr>
  </w:style>
  <w:style w:type="character" w:styleId="Heading2Char" w:customStyle="1">
    <w:name w:val="Heading 2 Char"/>
    <w:basedOn w:val="DefaultParagraphFont"/>
    <w:link w:val="Heading2"/>
    <w:uiPriority w:val="9"/>
    <w:qFormat/>
    <w:rsid w:val="00e61edd"/>
    <w:rPr>
      <w:rFonts w:ascii="Calibri" w:hAnsi="Calibri" w:eastAsia="" w:cs="" w:cstheme="majorBidi" w:eastAsiaTheme="majorEastAsia"/>
      <w:color w:themeColor="background2" w:themeShade="40" w:val="3A3A3A"/>
      <w:spacing w:val="-10"/>
      <w:kern w:val="2"/>
      <w:sz w:val="32"/>
      <w:szCs w:val="32"/>
    </w:rPr>
  </w:style>
  <w:style w:type="character" w:styleId="Heading3Char" w:customStyle="1">
    <w:name w:val="Heading 3 Char"/>
    <w:basedOn w:val="DefaultParagraphFont"/>
    <w:link w:val="Heading3"/>
    <w:uiPriority w:val="9"/>
    <w:qFormat/>
    <w:rsid w:val="00e61edd"/>
    <w:rPr>
      <w:rFonts w:ascii="Calibri" w:hAnsi="Calibri" w:eastAsia="" w:cs="" w:cstheme="majorBidi" w:eastAsiaTheme="majorEastAsia"/>
      <w:color w:themeColor="background2" w:themeShade="40" w:val="3A3A3A"/>
      <w:spacing w:val="-10"/>
      <w:kern w:val="2"/>
      <w:sz w:val="28"/>
      <w:szCs w:val="28"/>
    </w:rPr>
  </w:style>
  <w:style w:type="character" w:styleId="Heading4Char" w:customStyle="1">
    <w:name w:val="Heading 4 Char"/>
    <w:basedOn w:val="DefaultParagraphFont"/>
    <w:link w:val="Heading4"/>
    <w:uiPriority w:val="9"/>
    <w:semiHidden/>
    <w:qFormat/>
    <w:rsid w:val="00e60722"/>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e60722"/>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e60722"/>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e60722"/>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e60722"/>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e60722"/>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e60722"/>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e60722"/>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e60722"/>
    <w:rPr>
      <w:i/>
      <w:iCs/>
      <w:color w:themeColor="text1" w:themeTint="bf" w:val="404040"/>
    </w:rPr>
  </w:style>
  <w:style w:type="character" w:styleId="IntenseEmphasis">
    <w:name w:val="Intense Emphasis"/>
    <w:basedOn w:val="DefaultParagraphFont"/>
    <w:uiPriority w:val="21"/>
    <w:qFormat/>
    <w:rsid w:val="00e60722"/>
    <w:rPr>
      <w:i/>
      <w:iCs/>
      <w:color w:themeColor="accent1" w:themeShade="bf" w:val="0F4761"/>
    </w:rPr>
  </w:style>
  <w:style w:type="character" w:styleId="IntenseQuoteChar" w:customStyle="1">
    <w:name w:val="Intense Quote Char"/>
    <w:basedOn w:val="DefaultParagraphFont"/>
    <w:link w:val="IntenseQuote"/>
    <w:uiPriority w:val="30"/>
    <w:qFormat/>
    <w:rsid w:val="00e60722"/>
    <w:rPr>
      <w:i/>
      <w:iCs/>
      <w:color w:themeColor="accent1" w:themeShade="bf" w:val="0F4761"/>
    </w:rPr>
  </w:style>
  <w:style w:type="character" w:styleId="IntenseReference">
    <w:name w:val="Intense Reference"/>
    <w:basedOn w:val="DefaultParagraphFont"/>
    <w:uiPriority w:val="32"/>
    <w:qFormat/>
    <w:rsid w:val="00e60722"/>
    <w:rPr>
      <w:b/>
      <w:bCs/>
      <w:smallCaps/>
      <w:color w:themeColor="accent1" w:themeShade="bf" w:val="0F4761"/>
      <w:spacing w:val="5"/>
    </w:rPr>
  </w:style>
  <w:style w:type="character" w:styleId="HeaderChar" w:customStyle="1">
    <w:name w:val="Header Char"/>
    <w:basedOn w:val="DefaultParagraphFont"/>
    <w:link w:val="Header"/>
    <w:uiPriority w:val="99"/>
    <w:qFormat/>
    <w:rsid w:val="00e60722"/>
    <w:rPr/>
  </w:style>
  <w:style w:type="character" w:styleId="FooterChar" w:customStyle="1">
    <w:name w:val="Footer Char"/>
    <w:basedOn w:val="DefaultParagraphFont"/>
    <w:link w:val="Footer"/>
    <w:uiPriority w:val="99"/>
    <w:qFormat/>
    <w:rsid w:val="00e60722"/>
    <w:rPr/>
  </w:style>
  <w:style w:type="character" w:styleId="SubtleReference">
    <w:name w:val="Subtle Reference"/>
    <w:basedOn w:val="DefaultParagraphFont"/>
    <w:uiPriority w:val="31"/>
    <w:qFormat/>
    <w:rsid w:val="00e60722"/>
    <w:rPr>
      <w:smallCaps/>
      <w:color w:themeColor="text1" w:themeTint="a5" w:val="5A5A5A"/>
    </w:rPr>
  </w:style>
  <w:style w:type="character" w:styleId="Hyperlink">
    <w:name w:val="Hyperlink"/>
    <w:basedOn w:val="DefaultParagraphFont"/>
    <w:uiPriority w:val="99"/>
    <w:unhideWhenUsed/>
    <w:rsid w:val="00e60722"/>
    <w:rPr>
      <w:color w:themeColor="hyperlink" w:val="467886"/>
      <w:u w:val="single"/>
    </w:rPr>
  </w:style>
  <w:style w:type="character" w:styleId="NoSpacingChar" w:customStyle="1">
    <w:name w:val="No Spacing Char"/>
    <w:basedOn w:val="DefaultParagraphFont"/>
    <w:link w:val="NoSpacing"/>
    <w:uiPriority w:val="1"/>
    <w:qFormat/>
    <w:rsid w:val="00590c88"/>
    <w:rPr>
      <w:rFonts w:ascii="Calibri" w:hAnsi="Calibri"/>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e60722"/>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pPr/>
    <w:rPr>
      <w:color w:val="595959"/>
      <w:sz w:val="28"/>
      <w:szCs w:val="28"/>
    </w:rPr>
  </w:style>
  <w:style w:type="paragraph" w:styleId="Quote">
    <w:name w:val="Quote"/>
    <w:basedOn w:val="Normal"/>
    <w:next w:val="Normal"/>
    <w:link w:val="QuoteChar"/>
    <w:uiPriority w:val="29"/>
    <w:qFormat/>
    <w:rsid w:val="00e60722"/>
    <w:pPr>
      <w:spacing w:before="160" w:after="160"/>
      <w:jc w:val="center"/>
    </w:pPr>
    <w:rPr>
      <w:i/>
      <w:iCs/>
      <w:color w:themeColor="text1" w:themeTint="bf" w:val="404040"/>
    </w:rPr>
  </w:style>
  <w:style w:type="paragraph" w:styleId="ListParagraph">
    <w:name w:val="List Paragraph"/>
    <w:basedOn w:val="Normal"/>
    <w:uiPriority w:val="34"/>
    <w:qFormat/>
    <w:rsid w:val="00e60722"/>
    <w:pPr>
      <w:spacing w:before="0" w:after="160"/>
      <w:ind w:left="720"/>
      <w:contextualSpacing/>
    </w:pPr>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HeaderandFooter">
    <w:name w:val="Header and Footer"/>
    <w:basedOn w:val="Normal"/>
    <w:qFormat/>
    <w:pPr/>
    <w:rPr/>
  </w:style>
  <w:style w:type="paragraph" w:styleId="Header">
    <w:name w:val="Header"/>
    <w:basedOn w:val="Normal"/>
    <w:link w:val="HeaderChar"/>
    <w:uiPriority w:val="99"/>
    <w:unhideWhenUsed/>
    <w:rsid w:val="00e60722"/>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e60722"/>
    <w:pPr>
      <w:tabs>
        <w:tab w:val="clear" w:pos="720"/>
        <w:tab w:val="center" w:pos="4513" w:leader="none"/>
        <w:tab w:val="right" w:pos="9026" w:leader="none"/>
      </w:tabs>
      <w:spacing w:lineRule="auto" w:line="240" w:before="0" w:after="0"/>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e60722"/>
    <w:pPr>
      <w:spacing w:before="240" w:after="0"/>
      <w:contextualSpacing/>
      <w:outlineLvl w:val="9"/>
    </w:pPr>
    <w:rPr>
      <w:rFonts w:ascii="Aptos Display" w:hAnsi="Aptos Display" w:asciiTheme="majorHAnsi" w:hAnsiTheme="majorHAnsi"/>
      <w:color w:themeColor="accent1" w:themeShade="bf" w:val="0F4761"/>
      <w:kern w:val="0"/>
      <w:sz w:val="32"/>
      <w:szCs w:val="32"/>
      <w:lang w:val="en-US"/>
    </w:rPr>
  </w:style>
  <w:style w:type="paragraph" w:styleId="TOC1">
    <w:name w:val="TOC 1"/>
    <w:basedOn w:val="Normal"/>
    <w:next w:val="Normal"/>
    <w:autoRedefine/>
    <w:uiPriority w:val="39"/>
    <w:unhideWhenUsed/>
    <w:rsid w:val="00e60722"/>
    <w:pPr>
      <w:spacing w:before="0" w:after="100"/>
    </w:pPr>
    <w:rPr/>
  </w:style>
  <w:style w:type="paragraph" w:styleId="TOC2">
    <w:name w:val="TOC 2"/>
    <w:basedOn w:val="Normal"/>
    <w:next w:val="Normal"/>
    <w:autoRedefine/>
    <w:uiPriority w:val="39"/>
    <w:unhideWhenUsed/>
    <w:rsid w:val="00e60722"/>
    <w:pPr>
      <w:spacing w:before="0" w:after="100"/>
      <w:ind w:left="220"/>
    </w:pPr>
    <w:rPr/>
  </w:style>
  <w:style w:type="paragraph" w:styleId="TOC3">
    <w:name w:val="TOC 3"/>
    <w:basedOn w:val="Normal"/>
    <w:next w:val="Normal"/>
    <w:autoRedefine/>
    <w:uiPriority w:val="39"/>
    <w:unhideWhenUsed/>
    <w:rsid w:val="00e60722"/>
    <w:pPr>
      <w:spacing w:before="0" w:after="100"/>
      <w:ind w:left="440"/>
    </w:pPr>
    <w:rPr/>
  </w:style>
  <w:style w:type="paragraph" w:styleId="NoSpacing">
    <w:name w:val="No Spacing"/>
    <w:link w:val="NoSpacingChar"/>
    <w:uiPriority w:val="1"/>
    <w:qFormat/>
    <w:rsid w:val="00e60722"/>
    <w:pPr>
      <w:widowControl/>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NormalWeb">
    <w:name w:val="Normal (Web)"/>
    <w:basedOn w:val="Normal"/>
    <w:uiPriority w:val="99"/>
    <w:semiHidden/>
    <w:unhideWhenUsed/>
    <w:qFormat/>
    <w:rsid w:val="00e95f9a"/>
    <w:pPr>
      <w:spacing w:lineRule="auto" w:line="240" w:beforeAutospacing="1" w:afterAutospacing="1"/>
    </w:pPr>
    <w:rPr>
      <w:rFonts w:ascii="Times New Roman" w:hAnsi="Times New Roman" w:eastAsia="Times New Roman" w:cs="Times New Roman"/>
      <w:sz w:val="24"/>
      <w:szCs w:val="24"/>
    </w:rPr>
  </w:style>
  <w:style w:type="paragraph" w:styleId="Revision">
    <w:name w:val="Revision"/>
    <w:uiPriority w:val="99"/>
    <w:semiHidden/>
    <w:qFormat/>
    <w:rsid w:val="00a034fb"/>
    <w:pPr>
      <w:widowControl/>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a57c2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3.png"/><Relationship Id="rId7" Type="http://schemas.openxmlformats.org/officeDocument/2006/relationships/hyperlink" Target="" TargetMode="External"/><Relationship Id="rId8" Type="http://schemas.openxmlformats.org/officeDocument/2006/relationships/hyperlink" Target="https://www.oberlo.com/statistics/average-ecommerce-conversion-rate" TargetMode="External"/><Relationship Id="rId9" Type="http://schemas.openxmlformats.org/officeDocument/2006/relationships/hyperlink" Target="" TargetMode="Externa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Relationship Id="rId18" Type="http://schemas.openxmlformats.org/officeDocument/2006/relationships/customXml" Target="../customXml/item2.xml"/><Relationship Id="rId19" Type="http://schemas.openxmlformats.org/officeDocument/2006/relationships/customXml" Target="../customXml/item3.xml"/><Relationship Id="rId20" Type="http://schemas.openxmlformats.org/officeDocument/2006/relationships/customXml" Target="../customXml/item4.xml"/><Relationship Id="rId21" Type="http://schemas.openxmlformats.org/officeDocument/2006/relationships/customXml" Target="../customXml/item5.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ehlgh2pzFvkmpnhkVaeODs3Wnuw==">CgMxLjAyCGguZ2pkZ3hzMgloLjMwajB6bGwyCWguMWZvYjl0ZTIJaC4zem55c2g3MgloLjJldDkycDAyDmgua2ZranMzcndsMmMxOAByITF6bEVRVXYyWkdtTjZWemdfYk5uaGpmb0x1c2hhYUo3dw==</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b16a9495-4dfd-42d3-807b-98cb11f03b4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91CA7052A48FB44E8BAE44044031FC77" ma:contentTypeVersion="5" ma:contentTypeDescription="Create a new document." ma:contentTypeScope="" ma:versionID="72110da391d7bf7bbbd9879cda66318c">
  <xsd:schema xmlns:xsd="http://www.w3.org/2001/XMLSchema" xmlns:xs="http://www.w3.org/2001/XMLSchema" xmlns:p="http://schemas.microsoft.com/office/2006/metadata/properties" xmlns:ns3="b16a9495-4dfd-42d3-807b-98cb11f03b43" targetNamespace="http://schemas.microsoft.com/office/2006/metadata/properties" ma:root="true" ma:fieldsID="65d4c4ab10123b5e2192ffab3149626d" ns3:_="">
    <xsd:import namespace="b16a9495-4dfd-42d3-807b-98cb11f03b43"/>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6a9495-4dfd-42d3-807b-98cb11f03b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51EB97A-8C7A-4EE1-A3AD-E57FDBFA6BEE}">
  <ds:schemaRefs>
    <ds:schemaRef ds:uri="http://purl.org/dc/terms/"/>
    <ds:schemaRef ds:uri="http://purl.org/dc/elements/1.1/"/>
    <ds:schemaRef ds:uri="b16a9495-4dfd-42d3-807b-98cb11f03b43"/>
    <ds:schemaRef ds:uri="http://www.w3.org/XML/1998/namespace"/>
    <ds:schemaRef ds:uri="http://schemas.microsoft.com/office/2006/documentManagement/types"/>
    <ds:schemaRef ds:uri="http://schemas.microsoft.com/office/2006/metadata/properties"/>
    <ds:schemaRef ds:uri="http://purl.org/dc/dcmitype/"/>
    <ds:schemaRef ds:uri="http://schemas.microsoft.com/office/infopath/2007/PartnerControls"/>
    <ds:schemaRef ds:uri="http://schemas.openxmlformats.org/package/2006/metadata/core-properties"/>
  </ds:schemaRefs>
</ds:datastoreItem>
</file>

<file path=customXml/itemProps3.xml><?xml version="1.0" encoding="utf-8"?>
<ds:datastoreItem xmlns:ds="http://schemas.openxmlformats.org/officeDocument/2006/customXml" ds:itemID="{AD64260C-1345-4C21-A804-B9FBE7B91489}">
  <ds:schemaRefs>
    <ds:schemaRef ds:uri="http://schemas.microsoft.com/sharepoint/v3/contenttype/forms"/>
  </ds:schemaRefs>
</ds:datastoreItem>
</file>

<file path=customXml/itemProps4.xml><?xml version="1.0" encoding="utf-8"?>
<ds:datastoreItem xmlns:ds="http://schemas.openxmlformats.org/officeDocument/2006/customXml" ds:itemID="{A5C61161-19E4-4D42-A5DA-EC591AFE0A7D}">
  <ds:schemaRefs>
    <ds:schemaRef ds:uri="http://schemas.openxmlformats.org/officeDocument/2006/bibliography"/>
  </ds:schemaRefs>
</ds:datastoreItem>
</file>

<file path=customXml/itemProps5.xml><?xml version="1.0" encoding="utf-8"?>
<ds:datastoreItem xmlns:ds="http://schemas.openxmlformats.org/officeDocument/2006/customXml" ds:itemID="{1CD39011-2B34-4226-8638-59B13D8630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6a9495-4dfd-42d3-807b-98cb11f03b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30</TotalTime>
  <Application>LibreOffice/24.2.7.2$Linux_X86_64 LibreOffice_project/420$Build-2</Application>
  <AppVersion>15.0000</AppVersion>
  <Pages>9</Pages>
  <Words>947</Words>
  <Characters>5752</Characters>
  <CharactersWithSpaces>6638</CharactersWithSpaces>
  <Paragraphs>115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2024-09-10T13:17:00Z</dcterms:created>
  <dc:creator>Debora Zorzi</dc:creator>
  <dc:description/>
  <dc:language>en-IE</dc:language>
  <cp:lastModifiedBy/>
  <dcterms:modified xsi:type="dcterms:W3CDTF">2025-11-03T17:34:16Z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0x01010091CA7052A48FB44E8BAE44044031FC77</vt:lpwstr>
  </property>
  <property fmtid="{D5CDD505-2E9C-101B-9397-08002B2CF9AE}" pid="3" name="GrammarlyDocumentId">
    <vt:lpwstr>9392f05823f65d13690dc4fb6817483613663138ac52bbed524e9b6627c257fb</vt:lpwstr>
  </property>
</Properties>
</file>